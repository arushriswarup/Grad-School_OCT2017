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10147"/>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379A49BA" w14:textId="77777777" w:rsidR="00542D59" w:rsidRPr="00542D59" w:rsidRDefault="00542D59" w:rsidP="00956A6B">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sz w:val="28"/>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7E25C4D" w14:textId="2A08A4F2" w:rsidR="00542D59" w:rsidRPr="00956A6B" w:rsidRDefault="00542D59" w:rsidP="00956A6B">
                    <w:pPr>
                      <w:pStyle w:val="NoSpacing"/>
                      <w:jc w:val="center"/>
                      <w:rPr>
                        <w:rFonts w:asciiTheme="majorHAnsi" w:eastAsiaTheme="majorEastAsia" w:hAnsiTheme="majorHAnsi" w:cstheme="majorBidi"/>
                        <w:sz w:val="28"/>
                        <w:szCs w:val="44"/>
                      </w:rPr>
                    </w:pPr>
                    <w:r w:rsidRPr="00956A6B">
                      <w:rPr>
                        <w:sz w:val="28"/>
                        <w:lang w:val="en-CA"/>
                      </w:rPr>
                      <w:t>Thesis Progress Report</w:t>
                    </w:r>
                    <w:r w:rsidR="001E221F" w:rsidRPr="00956A6B">
                      <w:rPr>
                        <w:sz w:val="28"/>
                        <w:lang w:val="en-CA"/>
                      </w:rPr>
                      <w:t xml:space="preserve"> </w:t>
                    </w:r>
                  </w:p>
                </w:tc>
              </w:sdtContent>
            </w:sdt>
          </w:tr>
          <w:tr w:rsidR="00542D59" w14:paraId="33972EED" w14:textId="77777777" w:rsidTr="00F7337C">
            <w:trPr>
              <w:trHeight w:val="363"/>
              <w:jc w:val="center"/>
            </w:trPr>
            <w:tc>
              <w:tcPr>
                <w:tcW w:w="5000" w:type="pct"/>
                <w:vAlign w:val="center"/>
              </w:tcPr>
              <w:p w14:paraId="47FD43C3" w14:textId="390C228B" w:rsidR="00542D59" w:rsidRPr="00956A6B" w:rsidRDefault="001E221F" w:rsidP="00956A6B">
                <w:pPr>
                  <w:pStyle w:val="NoSpacing"/>
                  <w:jc w:val="center"/>
                  <w:rPr>
                    <w:sz w:val="24"/>
                  </w:rPr>
                </w:pPr>
                <w:r w:rsidRPr="00956A6B">
                  <w:rPr>
                    <w:sz w:val="24"/>
                  </w:rPr>
                  <w:t>Institute for Biomaterials and Biomedical Engineering</w:t>
                </w:r>
              </w:p>
              <w:p w14:paraId="5ADD39F6" w14:textId="0F14FEEE" w:rsidR="001E221F" w:rsidRPr="00956A6B" w:rsidRDefault="001E221F" w:rsidP="00956A6B">
                <w:pPr>
                  <w:pStyle w:val="NoSpacing"/>
                  <w:jc w:val="center"/>
                  <w:rPr>
                    <w:sz w:val="24"/>
                  </w:rPr>
                </w:pPr>
                <w:r w:rsidRPr="00956A6B">
                  <w:rPr>
                    <w:sz w:val="24"/>
                  </w:rPr>
                  <w:t>Faculty of Applied Science and Engineering</w:t>
                </w:r>
              </w:p>
              <w:p w14:paraId="08B6193C" w14:textId="77777777" w:rsidR="001E221F" w:rsidRDefault="001E221F" w:rsidP="00956A6B">
                <w:pPr>
                  <w:pStyle w:val="NoSpacing"/>
                  <w:jc w:val="center"/>
                  <w:rPr>
                    <w:sz w:val="24"/>
                  </w:rPr>
                </w:pPr>
                <w:r w:rsidRPr="00956A6B">
                  <w:rPr>
                    <w:sz w:val="24"/>
                  </w:rPr>
                  <w:t>University of Toronto</w:t>
                </w:r>
              </w:p>
              <w:p w14:paraId="1864B37F" w14:textId="77777777" w:rsidR="00F96112" w:rsidRDefault="00F96112" w:rsidP="00956A6B">
                <w:pPr>
                  <w:pStyle w:val="NoSpacing"/>
                  <w:jc w:val="center"/>
                  <w:rPr>
                    <w:sz w:val="24"/>
                  </w:rPr>
                </w:pPr>
              </w:p>
              <w:p w14:paraId="6A46CBFA" w14:textId="77777777" w:rsidR="00F96112" w:rsidRDefault="00F96112" w:rsidP="00956A6B">
                <w:pPr>
                  <w:pStyle w:val="NoSpacing"/>
                  <w:jc w:val="center"/>
                  <w:rPr>
                    <w:sz w:val="24"/>
                  </w:rPr>
                </w:pPr>
                <w:r>
                  <w:rPr>
                    <w:sz w:val="24"/>
                  </w:rPr>
                  <w:t>Centre for Image Guided Innovation and Therapeutic Intervention</w:t>
                </w:r>
              </w:p>
              <w:p w14:paraId="7C646C2F" w14:textId="2195F77A" w:rsidR="00F96112" w:rsidRPr="00956A6B" w:rsidRDefault="00F96112" w:rsidP="00956A6B">
                <w:pPr>
                  <w:pStyle w:val="NoSpacing"/>
                  <w:jc w:val="center"/>
                  <w:rPr>
                    <w:sz w:val="28"/>
                  </w:rPr>
                </w:pPr>
                <w:r>
                  <w:rPr>
                    <w:sz w:val="24"/>
                  </w:rPr>
                  <w:t>The Hospital for Sick Children, Toronto</w:t>
                </w:r>
              </w:p>
            </w:tc>
          </w:tr>
          <w:tr w:rsidR="001E221F" w14:paraId="529F6547" w14:textId="77777777" w:rsidTr="00F7337C">
            <w:trPr>
              <w:trHeight w:val="363"/>
              <w:jc w:val="center"/>
            </w:trPr>
            <w:tc>
              <w:tcPr>
                <w:tcW w:w="5000" w:type="pct"/>
                <w:vAlign w:val="center"/>
              </w:tcPr>
              <w:p w14:paraId="441E1F31" w14:textId="77777777" w:rsidR="001E221F" w:rsidRPr="00956A6B" w:rsidRDefault="001E221F" w:rsidP="00956A6B">
                <w:pPr>
                  <w:pStyle w:val="NoSpacing"/>
                  <w:jc w:val="center"/>
                  <w:rPr>
                    <w:bCs/>
                  </w:rPr>
                </w:pPr>
              </w:p>
            </w:tc>
          </w:tr>
          <w:tr w:rsidR="00542D59" w14:paraId="18D53FE6" w14:textId="77777777" w:rsidTr="00F7337C">
            <w:trPr>
              <w:trHeight w:val="363"/>
              <w:jc w:val="center"/>
            </w:trPr>
            <w:sdt>
              <w:sdtPr>
                <w:rPr>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9F00AA5" w14:textId="77777777" w:rsidR="00542D59" w:rsidRPr="00956A6B" w:rsidRDefault="00542D59" w:rsidP="00956A6B">
                    <w:pPr>
                      <w:pStyle w:val="NoSpacing"/>
                      <w:jc w:val="center"/>
                      <w:rPr>
                        <w:bCs/>
                      </w:rPr>
                    </w:pPr>
                    <w:r w:rsidRPr="00956A6B">
                      <w:rPr>
                        <w:bCs/>
                        <w:lang w:val="en-CA"/>
                      </w:rPr>
                      <w:t>Arushri Swarup</w:t>
                    </w:r>
                  </w:p>
                </w:tc>
              </w:sdtContent>
            </w:sdt>
          </w:tr>
          <w:tr w:rsidR="001E221F" w14:paraId="4928546A" w14:textId="77777777" w:rsidTr="00F7337C">
            <w:trPr>
              <w:trHeight w:val="363"/>
              <w:jc w:val="center"/>
            </w:trPr>
            <w:tc>
              <w:tcPr>
                <w:tcW w:w="5000" w:type="pct"/>
                <w:vAlign w:val="center"/>
              </w:tcPr>
              <w:p w14:paraId="2B3B4BE3" w14:textId="1CDB1417" w:rsidR="001E221F" w:rsidRPr="00956A6B" w:rsidRDefault="001E221F" w:rsidP="00956A6B">
                <w:pPr>
                  <w:pStyle w:val="NoSpacing"/>
                  <w:jc w:val="center"/>
                  <w:rPr>
                    <w:bCs/>
                  </w:rPr>
                </w:pPr>
                <w:r w:rsidRPr="00956A6B">
                  <w:rPr>
                    <w:bCs/>
                  </w:rPr>
                  <w:t>Supervisor: Dr. Adrian Lewis James</w:t>
                </w:r>
              </w:p>
              <w:p w14:paraId="5D66BB32" w14:textId="1B9E7AEB" w:rsidR="001E221F" w:rsidRPr="00956A6B" w:rsidRDefault="001E221F" w:rsidP="00956A6B">
                <w:pPr>
                  <w:pStyle w:val="NoSpacing"/>
                  <w:jc w:val="center"/>
                  <w:rPr>
                    <w:bCs/>
                  </w:rPr>
                </w:pPr>
                <w:r w:rsidRPr="00956A6B">
                  <w:rPr>
                    <w:bCs/>
                  </w:rPr>
                  <w:t>Co-Supervisor: Dr. Jan Andrysek</w:t>
                </w:r>
              </w:p>
            </w:tc>
          </w:tr>
          <w:tr w:rsidR="00542D59" w14:paraId="6D4A4624" w14:textId="77777777" w:rsidTr="00F7337C">
            <w:trPr>
              <w:trHeight w:val="363"/>
              <w:jc w:val="center"/>
            </w:trPr>
            <w:sdt>
              <w:sdtPr>
                <w:rPr>
                  <w:bCs/>
                </w:rPr>
                <w:alias w:val="Date"/>
                <w:id w:val="516659546"/>
                <w:dataBinding w:prefixMappings="xmlns:ns0='http://schemas.microsoft.com/office/2006/coverPageProps'" w:xpath="/ns0:CoverPageProperties[1]/ns0:PublishDate[1]" w:storeItemID="{55AF091B-3C7A-41E3-B477-F2FDAA23CFDA}"/>
                <w:date w:fullDate="2017-10-19T00:00:00Z">
                  <w:dateFormat w:val="M/d/yyyy"/>
                  <w:lid w:val="en-US"/>
                  <w:storeMappedDataAs w:val="dateTime"/>
                  <w:calendar w:val="gregorian"/>
                </w:date>
              </w:sdtPr>
              <w:sdtContent>
                <w:tc>
                  <w:tcPr>
                    <w:tcW w:w="5000" w:type="pct"/>
                    <w:vAlign w:val="center"/>
                  </w:tcPr>
                  <w:p w14:paraId="480119DE" w14:textId="044018EB" w:rsidR="00542D59" w:rsidRPr="00956A6B" w:rsidRDefault="001E221F" w:rsidP="00956A6B">
                    <w:pPr>
                      <w:pStyle w:val="NoSpacing"/>
                      <w:jc w:val="center"/>
                      <w:rPr>
                        <w:bCs/>
                      </w:rPr>
                    </w:pPr>
                    <w:r w:rsidRPr="00956A6B">
                      <w:rPr>
                        <w:bCs/>
                      </w:rPr>
                      <w:t>10/19/2017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1008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18EE7FE1" w14:textId="77777777" w:rsidR="004D74E0" w:rsidRDefault="00542D59" w:rsidP="004D74E0">
          <w:pPr>
            <w:jc w:val="both"/>
            <w:rPr>
              <w:lang w:val="en-CA"/>
            </w:rPr>
          </w:pPr>
          <w:r>
            <w:rPr>
              <w:lang w:val="en-CA"/>
            </w:rPr>
            <w:br w:type="page"/>
          </w:r>
        </w:p>
      </w:sdtContent>
    </w:sdt>
    <w:p w14:paraId="18054031" w14:textId="626E082E" w:rsidR="00CA67D3" w:rsidRDefault="0042119C" w:rsidP="0042119C">
      <w:pPr>
        <w:pStyle w:val="Heading2"/>
        <w:spacing w:line="240" w:lineRule="auto"/>
        <w:contextualSpacing/>
        <w:rPr>
          <w:lang w:val="en-CA"/>
        </w:rPr>
      </w:pPr>
      <w:r>
        <w:rPr>
          <w:lang w:val="en-CA"/>
        </w:rPr>
        <w:lastRenderedPageBreak/>
        <w:t xml:space="preserve">1. </w:t>
      </w:r>
      <w:r w:rsidR="00CA67D3">
        <w:rPr>
          <w:lang w:val="en-CA"/>
        </w:rPr>
        <w:t>Introduction</w:t>
      </w:r>
      <w:r w:rsidR="00320246">
        <w:rPr>
          <w:lang w:val="en-CA"/>
        </w:rPr>
        <w:t xml:space="preserve"> and Literature </w:t>
      </w:r>
      <w:commentRangeStart w:id="0"/>
      <w:commentRangeStart w:id="1"/>
      <w:r w:rsidR="00320246">
        <w:rPr>
          <w:lang w:val="en-CA"/>
        </w:rPr>
        <w:t>Review</w:t>
      </w:r>
      <w:commentRangeEnd w:id="0"/>
      <w:r w:rsidR="002359D2">
        <w:rPr>
          <w:rStyle w:val="CommentReference"/>
          <w:rFonts w:asciiTheme="minorHAnsi" w:eastAsiaTheme="minorEastAsia" w:hAnsiTheme="minorHAnsi" w:cstheme="minorBidi"/>
          <w:b w:val="0"/>
          <w:bCs w:val="0"/>
        </w:rPr>
        <w:commentReference w:id="0"/>
      </w:r>
      <w:commentRangeEnd w:id="1"/>
      <w:r w:rsidR="00D46A58">
        <w:rPr>
          <w:rStyle w:val="CommentReference"/>
          <w:rFonts w:asciiTheme="minorHAnsi" w:eastAsiaTheme="minorEastAsia" w:hAnsiTheme="minorHAnsi" w:cstheme="minorBidi"/>
          <w:b w:val="0"/>
          <w:bCs w:val="0"/>
        </w:rPr>
        <w:commentReference w:id="1"/>
      </w:r>
    </w:p>
    <w:p w14:paraId="78D16794" w14:textId="68231349" w:rsidR="003B5C54" w:rsidRPr="00CA67D3" w:rsidRDefault="00CA67D3" w:rsidP="0042119C">
      <w:pPr>
        <w:pStyle w:val="Heading2"/>
        <w:spacing w:line="240" w:lineRule="auto"/>
        <w:contextualSpacing/>
        <w:jc w:val="both"/>
        <w:rPr>
          <w:lang w:val="en-CA"/>
        </w:rPr>
      </w:pPr>
      <w:r>
        <w:t xml:space="preserve">1.1. </w:t>
      </w:r>
      <w:r w:rsidR="009618CA">
        <w:t>Middle</w:t>
      </w:r>
      <w:r w:rsidR="003D0A2E">
        <w:t xml:space="preserve"> Ear S</w:t>
      </w:r>
      <w:r w:rsidR="003B5C54" w:rsidRPr="003B5C54">
        <w:t xml:space="preserve">urgery: </w:t>
      </w:r>
    </w:p>
    <w:p w14:paraId="147FA2DD" w14:textId="2B181C4E" w:rsidR="0005404F" w:rsidRDefault="00BB4327" w:rsidP="0042119C">
      <w:pPr>
        <w:spacing w:after="0" w:line="240" w:lineRule="auto"/>
        <w:ind w:firstLine="720"/>
        <w:contextualSpacing/>
        <w:jc w:val="both"/>
      </w:pPr>
      <w:r>
        <w:t xml:space="preserve">Middle ear surgery is a type of </w:t>
      </w:r>
      <w:r w:rsidR="00542D59">
        <w:t>ear surgery</w:t>
      </w:r>
      <w:r w:rsidR="006819C8">
        <w:t>, or otological surgery,</w:t>
      </w:r>
      <w:r>
        <w:t xml:space="preserve"> that is done to repair the ear drum (tympanoplasty), hearing bones (ossiculoplasty) and remove tumors (cholesteatoma) that grow within the middle ear</w:t>
      </w:r>
      <w:r w:rsidR="00E04369">
        <w:t xml:space="preserve"> and mast</w:t>
      </w:r>
      <w:r w:rsidR="009B6B9A">
        <w:t>oid</w:t>
      </w:r>
      <w:r w:rsidR="00E04369">
        <w:t>.</w:t>
      </w:r>
      <w:r w:rsidR="0092468B">
        <w:t xml:space="preserve"> This type of surgery is challenging as it requires</w:t>
      </w:r>
      <w:r w:rsidR="00554C25">
        <w:t xml:space="preserve"> precise, microscopic</w:t>
      </w:r>
      <w:r w:rsidR="0092468B">
        <w:t xml:space="preserve"> </w:t>
      </w:r>
      <w:r w:rsidR="006D511C">
        <w:t xml:space="preserve">movements within a very confined volume in a highly sensitive region due to the presence of the facial nerve. </w:t>
      </w:r>
    </w:p>
    <w:p w14:paraId="7F97A2C4" w14:textId="2B362328" w:rsidR="00F7337C" w:rsidRPr="008479E5" w:rsidRDefault="00CA67D3" w:rsidP="009618CA">
      <w:pPr>
        <w:pStyle w:val="Heading3"/>
        <w:contextualSpacing/>
      </w:pPr>
      <w:r>
        <w:t>1.</w:t>
      </w:r>
      <w:r w:rsidR="009618CA">
        <w:t>1.</w:t>
      </w:r>
      <w:r w:rsidR="00856588">
        <w:t>1</w:t>
      </w:r>
      <w:r>
        <w:t xml:space="preserve">. </w:t>
      </w:r>
      <w:r w:rsidR="0092468B">
        <w:t xml:space="preserve">Microscopic vs. </w:t>
      </w:r>
      <w:r w:rsidR="003D0A2E">
        <w:t>Endoscopic Ear S</w:t>
      </w:r>
      <w:r w:rsidR="00F7337C" w:rsidRPr="003B5C54">
        <w:t>urgery:</w:t>
      </w:r>
    </w:p>
    <w:p w14:paraId="774C3907" w14:textId="43CB2DFB" w:rsidR="00F7337C" w:rsidRDefault="0092468B" w:rsidP="00663FF9">
      <w:pPr>
        <w:spacing w:after="0"/>
        <w:ind w:firstLine="720"/>
        <w:contextualSpacing/>
        <w:jc w:val="both"/>
      </w:pPr>
      <w:r>
        <w:t xml:space="preserve">Traditionally, </w:t>
      </w:r>
      <w:r w:rsidR="001D6755">
        <w:t xml:space="preserve">the middle ear space is accessed </w:t>
      </w:r>
      <w:r>
        <w:t>by</w:t>
      </w:r>
      <w:r w:rsidR="009618CA">
        <w:t xml:space="preserve"> cutting away tissue</w:t>
      </w:r>
      <w:r>
        <w:t xml:space="preserve"> </w:t>
      </w:r>
      <w:r w:rsidR="009618CA">
        <w:t xml:space="preserve">through </w:t>
      </w:r>
      <w:r>
        <w:t xml:space="preserve">a postauricular incision, as shown in Panel 1 of </w:t>
      </w:r>
      <w:r>
        <w:fldChar w:fldCharType="begin"/>
      </w:r>
      <w:r>
        <w:instrText xml:space="preserve"> REF _Ref494929858 \h </w:instrText>
      </w:r>
      <w:r>
        <w:fldChar w:fldCharType="separate"/>
      </w:r>
      <w:r w:rsidR="00323919" w:rsidRPr="00992B8F">
        <w:t xml:space="preserve">Figure </w:t>
      </w:r>
      <w:r w:rsidR="00323919">
        <w:rPr>
          <w:noProof/>
        </w:rPr>
        <w:t>1</w:t>
      </w:r>
      <w:r>
        <w:fldChar w:fldCharType="end"/>
      </w:r>
      <w:r w:rsidR="001D6755">
        <w:t xml:space="preserve">; </w:t>
      </w:r>
      <w:r>
        <w:t xml:space="preserve">a microscope </w:t>
      </w:r>
      <w:r w:rsidR="001D6755">
        <w:t>is then used to</w:t>
      </w:r>
      <w:r>
        <w:t xml:space="preserve"> visualize the surgical field. This is an invasive method of surgery, resulting in a scar</w:t>
      </w:r>
      <w:r w:rsidR="00376A85">
        <w:t xml:space="preserve"> and longer hospital stay </w:t>
      </w:r>
      <w:r w:rsidR="00376A85">
        <w:fldChar w:fldCharType="begin" w:fldLock="1"/>
      </w:r>
      <w:r w:rsidR="00376A85">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sidR="00376A85">
        <w:fldChar w:fldCharType="separate"/>
      </w:r>
      <w:r w:rsidR="00376A85" w:rsidRPr="00376A85">
        <w:rPr>
          <w:noProof/>
        </w:rPr>
        <w:t>[1]</w:t>
      </w:r>
      <w:r w:rsidR="00376A85">
        <w:fldChar w:fldCharType="end"/>
      </w:r>
      <w:r>
        <w:t xml:space="preserve">.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 xml:space="preserve">and </w:t>
      </w:r>
      <w:r w:rsidR="001D6755">
        <w:t xml:space="preserve">enables </w:t>
      </w:r>
      <w:r w:rsidR="00CA67D3">
        <w:t>visualization of</w:t>
      </w:r>
      <w:r w:rsidR="00F7337C">
        <w:t xml:space="preserve"> hidden recesses within the middle ear</w:t>
      </w:r>
      <w:r w:rsidR="001D6755">
        <w:t>,</w:t>
      </w:r>
      <w:r w:rsidR="00F7337C">
        <w:t xml:space="preserve"> including the sinus tympani, anterior and posterior epitympanum and hypotympanum </w:t>
      </w:r>
      <w:r w:rsidR="00EA2CD2">
        <w:fldChar w:fldCharType="begin" w:fldLock="1"/>
      </w:r>
      <w:r w:rsidR="00376A85">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EA2CD2">
        <w:fldChar w:fldCharType="separate"/>
      </w:r>
      <w:r w:rsidR="00376A85" w:rsidRPr="00376A85">
        <w:rPr>
          <w:noProof/>
        </w:rPr>
        <w:t>[2]</w:t>
      </w:r>
      <w:r w:rsidR="00EA2CD2">
        <w:fldChar w:fldCharType="end"/>
      </w:r>
      <w:r w:rsidR="00EA2CD2">
        <w:fldChar w:fldCharType="begin" w:fldLock="1"/>
      </w:r>
      <w:r w:rsidR="00376A85">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EA2CD2">
        <w:fldChar w:fldCharType="separate"/>
      </w:r>
      <w:r w:rsidR="00376A85" w:rsidRPr="00376A85">
        <w:rPr>
          <w:noProof/>
        </w:rPr>
        <w:t>[3]</w:t>
      </w:r>
      <w:r w:rsidR="00EA2CD2">
        <w:fldChar w:fldCharType="end"/>
      </w:r>
      <w:r w:rsidR="00EA2CD2">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EA2CD2">
        <w:rPr>
          <w:rFonts w:cs="Arial"/>
        </w:rPr>
        <w:fldChar w:fldCharType="separate"/>
      </w:r>
      <w:r w:rsidR="00376A85" w:rsidRPr="00376A85">
        <w:rPr>
          <w:rFonts w:cs="Arial"/>
          <w:noProof/>
        </w:rPr>
        <w:t>[4]</w:t>
      </w:r>
      <w:r w:rsidR="00EA2CD2">
        <w:rPr>
          <w:rFonts w:cs="Arial"/>
        </w:rPr>
        <w:fldChar w:fldCharType="end"/>
      </w:r>
      <w:r w:rsidR="00EA2CD2">
        <w:fldChar w:fldCharType="begin" w:fldLock="1"/>
      </w:r>
      <w:r w:rsidR="00376A85">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EA2CD2">
        <w:fldChar w:fldCharType="separate"/>
      </w:r>
      <w:r w:rsidR="00376A85" w:rsidRPr="00376A85">
        <w:rPr>
          <w:noProof/>
        </w:rPr>
        <w:t>[5]</w:t>
      </w:r>
      <w:r w:rsidR="00EA2CD2">
        <w:fldChar w:fldCharType="end"/>
      </w:r>
      <w:r w:rsidR="00F7337C">
        <w:t>. As well, the endoscope allo</w:t>
      </w:r>
      <w:bookmarkStart w:id="2" w:name="_GoBack"/>
      <w:bookmarkEnd w:id="2"/>
      <w:r w:rsidR="00F7337C">
        <w:t>ws visualization past the shaft of the instrument, such as the drill, which is a problem during microscopic surgery</w:t>
      </w:r>
      <w:r w:rsidR="00CA67D3">
        <w:t xml:space="preserve"> </w:t>
      </w:r>
      <w:r w:rsidR="00EA2CD2">
        <w:fldChar w:fldCharType="begin" w:fldLock="1"/>
      </w:r>
      <w:r w:rsidR="00376A85">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EA2CD2">
        <w:fldChar w:fldCharType="separate"/>
      </w:r>
      <w:r w:rsidR="00376A85" w:rsidRPr="00376A85">
        <w:rPr>
          <w:noProof/>
        </w:rPr>
        <w:t>[6]</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323919" w:rsidRPr="00992B8F">
        <w:t xml:space="preserve">Figure </w:t>
      </w:r>
      <w:r w:rsidR="00323919">
        <w:rPr>
          <w:noProof/>
        </w:rPr>
        <w:t>1</w:t>
      </w:r>
      <w:r w:rsidR="00CA67D3">
        <w:fldChar w:fldCharType="end"/>
      </w:r>
      <w:r w:rsidR="00CA67D3">
        <w:t xml:space="preserve"> </w:t>
      </w:r>
      <w:r w:rsidR="00F7337C">
        <w:t xml:space="preserve">show the difference in operating room setup </w:t>
      </w:r>
      <w:r w:rsidR="001D6755">
        <w:t>when using</w:t>
      </w:r>
      <w:r w:rsidR="00F7337C">
        <w:t xml:space="preserve"> the microscope</w:t>
      </w:r>
      <w:r w:rsidR="00FC549A">
        <w:t xml:space="preserve"> v</w:t>
      </w:r>
      <w:r w:rsidR="001D6755">
        <w:t>ersu</w:t>
      </w:r>
      <w:r w:rsidR="00FC549A">
        <w:t>s the endoscope</w:t>
      </w:r>
      <w:r w:rsidR="00F7337C">
        <w:t xml:space="preserve">. </w:t>
      </w:r>
      <w:r w:rsidR="009618CA">
        <w:t xml:space="preserve">Panel 3 C and D in </w:t>
      </w:r>
      <w:r w:rsidR="009618CA">
        <w:fldChar w:fldCharType="begin"/>
      </w:r>
      <w:r w:rsidR="009618CA">
        <w:instrText xml:space="preserve"> REF _Ref494929858 \h  \* MERGEFORMAT </w:instrText>
      </w:r>
      <w:r w:rsidR="009618CA">
        <w:fldChar w:fldCharType="separate"/>
      </w:r>
      <w:r w:rsidR="00323919" w:rsidRPr="00992B8F">
        <w:t xml:space="preserve">Figure </w:t>
      </w:r>
      <w:r w:rsidR="00323919">
        <w:rPr>
          <w:noProof/>
        </w:rPr>
        <w:t>1</w:t>
      </w:r>
      <w:r w:rsidR="009618CA">
        <w:fldChar w:fldCharType="end"/>
      </w:r>
      <w:r w:rsidR="009618CA">
        <w:t xml:space="preserve"> show the difference in </w:t>
      </w:r>
      <w:r w:rsidR="001D6755">
        <w:t xml:space="preserve">field of </w:t>
      </w:r>
      <w:r w:rsidR="009618CA">
        <w:t xml:space="preserve">view between the microscope and endoscope. </w:t>
      </w:r>
      <w:r w:rsidR="00F7337C">
        <w:t xml:space="preserve"> </w:t>
      </w:r>
    </w:p>
    <w:p w14:paraId="4234BD40" w14:textId="4D0FA307" w:rsidR="00F83E8A" w:rsidRDefault="0042119C" w:rsidP="00554C25">
      <w:pPr>
        <w:keepNext/>
        <w:jc w:val="center"/>
      </w:pPr>
      <w:r>
        <w:rPr>
          <w:noProof/>
          <w:lang w:bidi="ar-SA"/>
        </w:rPr>
        <w:drawing>
          <wp:inline distT="0" distB="0" distL="0" distR="0" wp14:anchorId="3B01C9FD" wp14:editId="1EDADAFB">
            <wp:extent cx="6387465" cy="3579495"/>
            <wp:effectExtent l="0" t="0" r="0" b="1905"/>
            <wp:docPr id="7" name="Picture 7" descr="../Documents/GitHub/Grad-School/Committee%20Meeting/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rad-School/Committee%20Meeting/figure%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7465" cy="3579495"/>
                    </a:xfrm>
                    <a:prstGeom prst="rect">
                      <a:avLst/>
                    </a:prstGeom>
                    <a:noFill/>
                    <a:ln>
                      <a:noFill/>
                    </a:ln>
                  </pic:spPr>
                </pic:pic>
              </a:graphicData>
            </a:graphic>
          </wp:inline>
        </w:drawing>
      </w:r>
    </w:p>
    <w:p w14:paraId="7C4D15E4" w14:textId="4FFC077F" w:rsidR="008420CD" w:rsidRPr="00F83E8A" w:rsidRDefault="00F83E8A" w:rsidP="00663FF9">
      <w:pPr>
        <w:pStyle w:val="Caption"/>
        <w:jc w:val="both"/>
        <w:rPr>
          <w:b w:val="0"/>
          <w:color w:val="auto"/>
        </w:rPr>
      </w:pPr>
      <w:bookmarkStart w:id="3"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296DB7">
        <w:rPr>
          <w:noProof/>
          <w:color w:val="auto"/>
        </w:rPr>
        <w:t>1</w:t>
      </w:r>
      <w:r w:rsidR="00EA2CD2" w:rsidRPr="00992B8F">
        <w:rPr>
          <w:color w:val="auto"/>
        </w:rPr>
        <w:fldChar w:fldCharType="end"/>
      </w:r>
      <w:bookmarkEnd w:id="3"/>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376A85">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[7]</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w:t>
      </w:r>
      <w:r w:rsidR="0033273D">
        <w:rPr>
          <w:b w:val="0"/>
          <w:color w:val="auto"/>
        </w:rPr>
        <w:t xml:space="preserve">endoscopic ear surgery </w:t>
      </w:r>
      <w:r w:rsidR="00EA2CD2" w:rsidRPr="00F83E8A">
        <w:rPr>
          <w:b w:val="0"/>
          <w:color w:val="auto"/>
        </w:rPr>
        <w:fldChar w:fldCharType="begin" w:fldLock="1"/>
      </w:r>
      <w:r w:rsidR="00376A85">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[8]</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[9]</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[10]</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w:t>
      </w:r>
      <w:r w:rsidR="00376A85">
        <w:rPr>
          <w:b w:val="0"/>
          <w:color w:val="auto"/>
        </w:rPr>
        <w:t>show</w:t>
      </w:r>
      <w:r w:rsidR="002125F5" w:rsidRPr="00F83E8A">
        <w:rPr>
          <w:b w:val="0"/>
          <w:color w:val="auto"/>
        </w:rPr>
        <w:t xml:space="preserve">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w:t>
      </w:r>
      <w:r w:rsidR="00376A85">
        <w:rPr>
          <w:b w:val="0"/>
          <w:color w:val="auto"/>
        </w:rPr>
        <w:t xml:space="preserve">the </w:t>
      </w:r>
      <w:r w:rsidR="002125F5" w:rsidRPr="00F83E8A">
        <w:rPr>
          <w:b w:val="0"/>
          <w:color w:val="auto"/>
        </w:rPr>
        <w:t xml:space="preserve">microscope </w:t>
      </w:r>
      <w:r w:rsidR="00376A85">
        <w:rPr>
          <w:b w:val="0"/>
          <w:color w:val="auto"/>
        </w:rPr>
        <w:t>(left of square</w:t>
      </w:r>
      <w:r w:rsidR="00F9328E" w:rsidRPr="00F83E8A">
        <w:rPr>
          <w:b w:val="0"/>
          <w:color w:val="auto"/>
        </w:rPr>
        <w:t xml:space="preserve"> D) </w:t>
      </w:r>
      <w:r w:rsidR="002125F5" w:rsidRPr="00F83E8A">
        <w:rPr>
          <w:b w:val="0"/>
          <w:color w:val="auto"/>
        </w:rPr>
        <w:t>and endoscope</w:t>
      </w:r>
      <w:r w:rsidR="00F9328E" w:rsidRPr="00F83E8A">
        <w:rPr>
          <w:b w:val="0"/>
          <w:color w:val="auto"/>
        </w:rPr>
        <w:t xml:space="preserve"> (right </w:t>
      </w:r>
      <w:r w:rsidR="00376A85">
        <w:rPr>
          <w:b w:val="0"/>
          <w:color w:val="auto"/>
        </w:rPr>
        <w:t>of square</w:t>
      </w:r>
      <w:r w:rsidR="00F9328E" w:rsidRPr="00F83E8A">
        <w:rPr>
          <w:b w:val="0"/>
          <w:color w:val="auto"/>
        </w:rPr>
        <w:t xml:space="preserve"> D)</w:t>
      </w:r>
      <w:r w:rsidR="002125F5"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[11]</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"[12]", "plainTextFormattedCitation" : "[12]", "previouslyFormattedCitation" : "[12]"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[12]</w:t>
      </w:r>
      <w:r w:rsidR="00EA2CD2" w:rsidRPr="00F83E8A">
        <w:rPr>
          <w:b w:val="0"/>
          <w:color w:val="auto"/>
        </w:rPr>
        <w:fldChar w:fldCharType="end"/>
      </w:r>
      <w:r w:rsidR="002125F5" w:rsidRPr="00F83E8A">
        <w:rPr>
          <w:b w:val="0"/>
          <w:color w:val="auto"/>
        </w:rPr>
        <w:t xml:space="preserve">. </w:t>
      </w:r>
    </w:p>
    <w:p w14:paraId="27955712" w14:textId="6B1FF42E" w:rsidR="00BA5802" w:rsidRDefault="00BA5802" w:rsidP="00BA5802">
      <w:pPr>
        <w:ind w:firstLine="720"/>
        <w:contextualSpacing/>
        <w:jc w:val="both"/>
        <w:rPr>
          <w:rFonts w:eastAsia="Times New Roman"/>
        </w:rPr>
      </w:pPr>
      <w:commentRangeStart w:id="4"/>
      <w:r>
        <w:rPr>
          <w:rFonts w:eastAsia="Times New Roman"/>
        </w:rPr>
        <w:lastRenderedPageBreak/>
        <w:t>Despite</w:t>
      </w:r>
      <w:commentRangeEnd w:id="4"/>
      <w:r>
        <w:rPr>
          <w:rStyle w:val="CommentReference"/>
        </w:rPr>
        <w:commentReference w:id="4"/>
      </w:r>
      <w:r>
        <w:rPr>
          <w:rFonts w:eastAsia="Times New Roman"/>
        </w:rPr>
        <w:t xml:space="preserve"> reducing invasiveness and patient hospital stay and increasing visualization and direct access of the middle ear,</w:t>
      </w:r>
      <w:r w:rsidRPr="00032A7F">
        <w:rPr>
          <w:rFonts w:eastAsia="Times New Roman"/>
        </w:rPr>
        <w:t xml:space="preserve"> endoscopic ear surgery has </w:t>
      </w:r>
      <w:r>
        <w:rPr>
          <w:rFonts w:eastAsia="Times New Roman"/>
        </w:rPr>
        <w:t xml:space="preserve">a low adoption rate </w:t>
      </w:r>
      <w:r>
        <w:rPr>
          <w:rFonts w:eastAsia="Times New Roman"/>
        </w:rPr>
        <w:fldChar w:fldCharType="begin" w:fldLock="1"/>
      </w:r>
      <w:r w:rsidR="00376A85">
        <w:rPr>
          <w:rFonts w:eastAsia="Times New Roman"/>
        </w:rPr>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w:t>
      </w:r>
      <w:r>
        <w:rPr>
          <w:rFonts w:eastAsia="Times New Roman"/>
        </w:rPr>
        <w:fldChar w:fldCharType="end"/>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lang w:val="en-CA"/>
        </w:rPr>
        <w:fldChar w:fldCharType="separate"/>
      </w:r>
      <w:r w:rsidRPr="00F62CE3">
        <w:rPr>
          <w:noProof/>
          <w:lang w:val="en-CA"/>
        </w:rPr>
        <w:t>[13]</w:t>
      </w:r>
      <w:r>
        <w:rPr>
          <w:lang w:val="en-CA"/>
        </w:rPr>
        <w:fldChar w:fldCharType="end"/>
      </w:r>
      <w:r>
        <w:rPr>
          <w:rFonts w:eastAsia="Times New Roman"/>
        </w:rPr>
        <w:fldChar w:fldCharType="begin" w:fldLock="1"/>
      </w:r>
      <w:r>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"[14]", "plainTextFormattedCitation" : "[14]", "previouslyFormattedCitation" : "[14]" }, "properties" : { "noteIndex" : 0 }, "schema" : "https://github.com/citation-style-language/schema/raw/master/csl-citation.json" }</w:instrText>
      </w:r>
      <w:r>
        <w:rPr>
          <w:rFonts w:eastAsia="Times New Roman"/>
        </w:rPr>
        <w:fldChar w:fldCharType="separate"/>
      </w:r>
      <w:r w:rsidRPr="00F62CE3">
        <w:rPr>
          <w:rFonts w:eastAsia="Times New Roman"/>
          <w:noProof/>
        </w:rPr>
        <w:t>[14]</w:t>
      </w:r>
      <w:r>
        <w:rPr>
          <w:rFonts w:eastAsia="Times New Roman"/>
        </w:rPr>
        <w:fldChar w:fldCharType="end"/>
      </w:r>
      <w:r>
        <w:rPr>
          <w:rFonts w:eastAsia="Times New Roman"/>
        </w:rPr>
        <w:t>.</w:t>
      </w:r>
      <w:r w:rsidRPr="00032A7F">
        <w:rPr>
          <w:rFonts w:eastAsia="Times New Roman"/>
        </w:rPr>
        <w:t xml:space="preserve">  The principal challenge with</w:t>
      </w:r>
      <w:r>
        <w:rPr>
          <w:rFonts w:eastAsia="Times New Roman"/>
        </w:rPr>
        <w:t xml:space="preserve"> totally</w:t>
      </w:r>
      <w:del w:id="5" w:author="Leslie Louvelle" w:date="2017-10-10T09:57:00Z">
        <w:r w:rsidDel="002359D2">
          <w:rPr>
            <w:rFonts w:eastAsia="Times New Roman"/>
          </w:rPr>
          <w:delText>,</w:delText>
        </w:r>
      </w:del>
      <w:r>
        <w:rPr>
          <w:rFonts w:eastAsia="Times New Roman"/>
        </w:rPr>
        <w:t xml:space="preserve"> </w:t>
      </w:r>
      <w:del w:id="6" w:author="Leslie Louvelle" w:date="2017-10-10T09:57:00Z">
        <w:r w:rsidDel="002359D2">
          <w:rPr>
            <w:rFonts w:eastAsia="Times New Roman"/>
          </w:rPr>
          <w:delText>transcanal endoscopic ear surgery</w:delText>
        </w:r>
        <w:r w:rsidRPr="00032A7F" w:rsidDel="002359D2">
          <w:rPr>
            <w:rFonts w:eastAsia="Times New Roman"/>
          </w:rPr>
          <w:delText xml:space="preserve"> </w:delText>
        </w:r>
        <w:r w:rsidDel="002359D2">
          <w:rPr>
            <w:rFonts w:eastAsia="Times New Roman"/>
          </w:rPr>
          <w:delText>(</w:delText>
        </w:r>
      </w:del>
      <w:r w:rsidR="00376A85" w:rsidRPr="00376A85">
        <w:rPr>
          <w:rFonts w:eastAsia="Times New Roman"/>
        </w:rPr>
        <w:t xml:space="preserve"> </w:t>
      </w:r>
      <w:ins w:id="7" w:author="Leslie Louvelle" w:date="2017-10-10T09:57:00Z">
        <w:r w:rsidR="00376A85">
          <w:rPr>
            <w:rFonts w:eastAsia="Times New Roman"/>
          </w:rPr>
          <w:t>transcanal endoscopic ear surgery</w:t>
        </w:r>
        <w:r w:rsidR="00376A85" w:rsidRPr="00032A7F">
          <w:rPr>
            <w:rFonts w:eastAsia="Times New Roman"/>
          </w:rPr>
          <w:t xml:space="preserve"> </w:t>
        </w:r>
        <w:r w:rsidR="00376A85">
          <w:rPr>
            <w:rFonts w:eastAsia="Times New Roman"/>
          </w:rPr>
          <w:t>(</w:t>
        </w:r>
      </w:ins>
      <w:r w:rsidR="00376A85">
        <w:t>TEES</w:t>
      </w:r>
      <w:ins w:id="8" w:author="Leslie Louvelle" w:date="2017-10-10T09:57:00Z">
        <w:r w:rsidR="00376A85">
          <w:t>)</w:t>
        </w:r>
      </w:ins>
      <w:del w:id="9" w:author="Leslie Louvelle" w:date="2017-10-10T09:57:00Z">
        <w:r w:rsidDel="002359D2">
          <w:rPr>
            <w:rFonts w:eastAsia="Times New Roman"/>
          </w:rPr>
          <w:delText>)</w:delText>
        </w:r>
      </w:del>
      <w:r w:rsidRPr="00032A7F">
        <w:rPr>
          <w:rFonts w:eastAsia="Times New Roman"/>
        </w:rPr>
        <w:t xml:space="preserve"> is that a one-handed surgical technique is required as the endoscope is held in the other hand</w:t>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lang w:val="en-CA"/>
        </w:rPr>
        <w:fldChar w:fldCharType="separate"/>
      </w:r>
      <w:r w:rsidRPr="00F62CE3">
        <w:rPr>
          <w:noProof/>
          <w:lang w:val="en-CA"/>
        </w:rPr>
        <w:t>[13]</w:t>
      </w:r>
      <w:r>
        <w:rPr>
          <w:lang w:val="en-CA"/>
        </w:rPr>
        <w:fldChar w:fldCharType="end"/>
      </w:r>
      <w:r>
        <w:rPr>
          <w:lang w:val="en-CA"/>
        </w:rPr>
        <w:fldChar w:fldCharType="begin" w:fldLock="1"/>
      </w:r>
      <w:r w:rsidR="00376A85">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lang w:val="en-CA"/>
        </w:rPr>
        <w:fldChar w:fldCharType="separate"/>
      </w:r>
      <w:r w:rsidR="00376A85" w:rsidRPr="00376A85">
        <w:rPr>
          <w:noProof/>
          <w:lang w:val="en-CA"/>
        </w:rPr>
        <w:t>[10]</w:t>
      </w:r>
      <w:r>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[10]</w:t>
      </w:r>
      <w:r>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xml:space="preserve">. </w:t>
      </w:r>
      <w:r>
        <w:rPr>
          <w:rFonts w:eastAsia="Times New Roman"/>
        </w:rPr>
        <w:t xml:space="preserve">These challenges are particularly evident during two procedures: cholesteatoma removal and tympanoplasty. </w:t>
      </w:r>
    </w:p>
    <w:p w14:paraId="79E0AA1E" w14:textId="77777777" w:rsidR="00BA5802" w:rsidRDefault="00BA5802" w:rsidP="00BA5802">
      <w:pPr>
        <w:ind w:firstLine="720"/>
        <w:contextualSpacing/>
        <w:jc w:val="both"/>
        <w:rPr>
          <w:rFonts w:eastAsia="Times New Roman"/>
        </w:rPr>
      </w:pPr>
    </w:p>
    <w:p w14:paraId="6A161BDA" w14:textId="5BEA0C08" w:rsidR="00856588" w:rsidRPr="00CA67D3" w:rsidRDefault="00856588" w:rsidP="00856588">
      <w:pPr>
        <w:pStyle w:val="Heading3"/>
      </w:pPr>
      <w:r>
        <w:t xml:space="preserve">1.1.2. </w:t>
      </w:r>
      <w:commentRangeStart w:id="10"/>
      <w:r w:rsidRPr="00CA67D3">
        <w:t xml:space="preserve">Cholesteatoma </w:t>
      </w:r>
      <w:del w:id="11" w:author="Leslie Louvelle" w:date="2017-10-10T09:56:00Z">
        <w:r w:rsidRPr="00CA67D3" w:rsidDel="001D6755">
          <w:delText xml:space="preserve">removal </w:delText>
        </w:r>
      </w:del>
      <w:ins w:id="12" w:author="Leslie Louvelle" w:date="2017-10-10T09:56:00Z">
        <w:r w:rsidR="001D6755">
          <w:t>R</w:t>
        </w:r>
        <w:r w:rsidR="001D6755" w:rsidRPr="00CA67D3">
          <w:t xml:space="preserve">emoval </w:t>
        </w:r>
      </w:ins>
      <w:r w:rsidRPr="00CA67D3">
        <w:t>and Tympanoplasty</w:t>
      </w:r>
      <w:r w:rsidRPr="00CA67D3">
        <w:tab/>
      </w:r>
      <w:commentRangeEnd w:id="10"/>
      <w:r>
        <w:rPr>
          <w:rStyle w:val="CommentReference"/>
        </w:rPr>
        <w:commentReference w:id="10"/>
      </w:r>
    </w:p>
    <w:p w14:paraId="6514BA4E" w14:textId="497CBF79" w:rsidR="00856588" w:rsidRDefault="00856588" w:rsidP="006F5F48">
      <w:pPr>
        <w:ind w:firstLine="720"/>
        <w:jc w:val="both"/>
      </w:pPr>
      <w:r>
        <w:rPr>
          <w:noProof/>
          <w:lang w:bidi="ar-SA"/>
        </w:rPr>
        <mc:AlternateContent>
          <mc:Choice Requires="wpg">
            <w:drawing>
              <wp:anchor distT="0" distB="0" distL="114300" distR="114300" simplePos="0" relativeHeight="251686912" behindDoc="0" locked="0" layoutInCell="1" allowOverlap="1" wp14:anchorId="011252C1" wp14:editId="3C5CA24E">
                <wp:simplePos x="0" y="0"/>
                <wp:positionH relativeFrom="column">
                  <wp:posOffset>13335</wp:posOffset>
                </wp:positionH>
                <wp:positionV relativeFrom="paragraph">
                  <wp:posOffset>116840</wp:posOffset>
                </wp:positionV>
                <wp:extent cx="2362835" cy="2046605"/>
                <wp:effectExtent l="0" t="0" r="0" b="10795"/>
                <wp:wrapSquare wrapText="bothSides"/>
                <wp:docPr id="23" name="Group 23"/>
                <wp:cNvGraphicFramePr/>
                <a:graphic xmlns:a="http://schemas.openxmlformats.org/drawingml/2006/main">
                  <a:graphicData uri="http://schemas.microsoft.com/office/word/2010/wordprocessingGroup">
                    <wpg:wgp>
                      <wpg:cNvGrpSpPr/>
                      <wpg:grpSpPr>
                        <a:xfrm>
                          <a:off x="0" y="0"/>
                          <a:ext cx="2362835" cy="2046605"/>
                          <a:chOff x="0" y="0"/>
                          <a:chExt cx="2362835" cy="2046720"/>
                        </a:xfrm>
                      </wpg:grpSpPr>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wps:wsp>
                        <wps:cNvPr id="22" name="Text Box 22"/>
                        <wps:cNvSpPr txBox="1"/>
                        <wps:spPr>
                          <a:xfrm>
                            <a:off x="0" y="1256145"/>
                            <a:ext cx="2362835" cy="790575"/>
                          </a:xfrm>
                          <a:prstGeom prst="rect">
                            <a:avLst/>
                          </a:prstGeom>
                          <a:solidFill>
                            <a:prstClr val="white"/>
                          </a:solidFill>
                          <a:ln>
                            <a:noFill/>
                          </a:ln>
                          <a:effectLst/>
                        </wps:spPr>
                        <wps:txbx>
                          <w:txbxContent>
                            <w:p w14:paraId="673C296F" w14:textId="104B7008" w:rsidR="0033273D" w:rsidRPr="00784551" w:rsidRDefault="0033273D"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00323919">
                                <w:rPr>
                                  <w:b/>
                                  <w:noProof/>
                                  <w:sz w:val="18"/>
                                  <w:szCs w:val="18"/>
                                </w:rPr>
                                <w:t>2</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00376A85">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"[31]" }, "properties" : { "noteIndex" : 0 }, "schema" : "https://github.com/citation-style-language/schema/raw/master/csl-citation.json" }</w:instrText>
                              </w:r>
                              <w:r w:rsidRPr="00784551">
                                <w:rPr>
                                  <w:sz w:val="18"/>
                                  <w:szCs w:val="18"/>
                                </w:rPr>
                                <w:fldChar w:fldCharType="separate"/>
                              </w:r>
                              <w:r w:rsidR="00376A85" w:rsidRPr="00376A85">
                                <w:rPr>
                                  <w:noProof/>
                                  <w:sz w:val="18"/>
                                  <w:szCs w:val="18"/>
                                </w:rPr>
                                <w:t>[15]</w:t>
                              </w:r>
                              <w:r w:rsidRPr="00784551">
                                <w:rPr>
                                  <w:sz w:val="18"/>
                                  <w:szCs w:val="18"/>
                                </w:rPr>
                                <w:fldChar w:fldCharType="end"/>
                              </w:r>
                              <w:r w:rsidRPr="00784551">
                                <w:rPr>
                                  <w:sz w:val="18"/>
                                  <w:szCs w:val="18"/>
                                </w:rPr>
                                <w:t>.</w:t>
                              </w:r>
                            </w:p>
                            <w:p w14:paraId="0A0E8522" w14:textId="77777777" w:rsidR="0033273D" w:rsidRPr="002D034B" w:rsidRDefault="0033273D" w:rsidP="00856588">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252C1" id="Group_x0020_23" o:spid="_x0000_s1026" style="position:absolute;left:0;text-align:left;margin-left:1.05pt;margin-top:9.2pt;width:186.05pt;height:161.15pt;z-index:251686912" coordsize="2362835,2046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 o:spid="_x0000_s1027" type="#_x0000_t75" style="position:absolute;width:2362835;height:1200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O&#10;u9vEAAAA2gAAAA8AAABkcnMvZG93bnJldi54bWxEj0FrwkAUhO8F/8PyhN50o5W2RFcRrVQoCkkL&#10;enxmn0lI9m3IbmP677sFocdhZr5hFqve1KKj1pWWFUzGEQjizOqScwVfn7vRKwjnkTXWlknBDzlY&#10;LQcPC4y1vXFCXepzESDsYlRQeN/EUrqsIINubBvi4F1ta9AH2eZSt3gLcFPLaRQ9S4Mlh4UCG9oU&#10;lFXpt1FQye2xk++nXXV+2yd8SC5PL7MPpR6H/XoOwlPv/8P39l4rmMHflXAD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GOu9vEAAAA2gAAAA8AAAAAAAAAAAAAAAAAnAIA&#10;AGRycy9kb3ducmV2LnhtbFBLBQYAAAAABAAEAPcAAACNAwAAAAA=&#10;">
                  <v:imagedata r:id="rId11" o:title=""/>
                  <v:path arrowok="t"/>
                </v:shape>
                <v:shapetype id="_x0000_t202" coordsize="21600,21600" o:spt="202" path="m0,0l0,21600,21600,21600,21600,0xe">
                  <v:stroke joinstyle="miter"/>
                  <v:path gradientshapeok="t" o:connecttype="rect"/>
                </v:shapetype>
                <v:shape id="Text_x0020_Box_x0020_22" o:spid="_x0000_s1028" type="#_x0000_t202" style="position:absolute;top:1256145;width:2362835;height:790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73C296F" w14:textId="104B7008" w:rsidR="0033273D" w:rsidRPr="00784551" w:rsidRDefault="0033273D"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00323919">
                          <w:rPr>
                            <w:b/>
                            <w:noProof/>
                            <w:sz w:val="18"/>
                            <w:szCs w:val="18"/>
                          </w:rPr>
                          <w:t>2</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00376A85">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"[31]" }, "properties" : { "noteIndex" : 0 }, "schema" : "https://github.com/citation-style-language/schema/raw/master/csl-citation.json" }</w:instrText>
                        </w:r>
                        <w:r w:rsidRPr="00784551">
                          <w:rPr>
                            <w:sz w:val="18"/>
                            <w:szCs w:val="18"/>
                          </w:rPr>
                          <w:fldChar w:fldCharType="separate"/>
                        </w:r>
                        <w:r w:rsidR="00376A85" w:rsidRPr="00376A85">
                          <w:rPr>
                            <w:noProof/>
                            <w:sz w:val="18"/>
                            <w:szCs w:val="18"/>
                          </w:rPr>
                          <w:t>[15]</w:t>
                        </w:r>
                        <w:r w:rsidRPr="00784551">
                          <w:rPr>
                            <w:sz w:val="18"/>
                            <w:szCs w:val="18"/>
                          </w:rPr>
                          <w:fldChar w:fldCharType="end"/>
                        </w:r>
                        <w:r w:rsidRPr="00784551">
                          <w:rPr>
                            <w:sz w:val="18"/>
                            <w:szCs w:val="18"/>
                          </w:rPr>
                          <w:t>.</w:t>
                        </w:r>
                      </w:p>
                      <w:p w14:paraId="0A0E8522" w14:textId="77777777" w:rsidR="0033273D" w:rsidRPr="002D034B" w:rsidRDefault="0033273D" w:rsidP="00856588">
                        <w:pPr>
                          <w:pStyle w:val="Caption"/>
                          <w:rPr>
                            <w:noProof/>
                            <w:szCs w:val="22"/>
                          </w:rPr>
                        </w:pPr>
                      </w:p>
                    </w:txbxContent>
                  </v:textbox>
                </v:shape>
                <w10:wrap type="square"/>
              </v:group>
            </w:pict>
          </mc:Fallback>
        </mc:AlternateContent>
      </w:r>
      <w:r>
        <w:t xml:space="preserve">Two particularly challenging procedures for </w:t>
      </w:r>
      <w:r w:rsidR="00376A85">
        <w:t xml:space="preserve">TEES </w:t>
      </w:r>
      <w:r>
        <w:t xml:space="preserve">are cholesteatoma removal and tympanoplasty. Cholesteatoma is an abnormal skin </w:t>
      </w:r>
      <w:del w:id="13" w:author="Leslie Louvelle" w:date="2017-10-10T10:05:00Z">
        <w:r w:rsidDel="002359D2">
          <w:delText xml:space="preserve">grown </w:delText>
        </w:r>
      </w:del>
      <w:ins w:id="14" w:author="Leslie Louvelle" w:date="2017-10-10T10:05:00Z">
        <w:r w:rsidR="002359D2">
          <w:t xml:space="preserve">growth </w:t>
        </w:r>
      </w:ins>
      <w:r>
        <w:t xml:space="preserve">that occurs behind the ear drum (tympanic membrane) inside the middle ear and its growth can damage the ossicles and/or facial nerve and cause temporary or permanent hearing loss. TEES to remove cholesteatoma is challenging because the tumors are usually located in areas that are visible through the endoscope but inaccessible via </w:t>
      </w:r>
      <w:r w:rsidR="00376A85">
        <w:t>current</w:t>
      </w:r>
      <w:r>
        <w:t xml:space="preserve"> rigid tools, thus requiring the surgeon to drill bone to </w:t>
      </w:r>
      <w:r w:rsidR="00376A85">
        <w:t>gain access</w:t>
      </w:r>
      <w:r>
        <w:t>. Tympanoplasty is the reconstruction of a perforated ear drum, by placing a synthetic (animal-derived) or cartilage graft on it. It is challenging to maneuver and position the graft using TEES</w:t>
      </w:r>
      <w:r w:rsidR="00D56577">
        <w:t xml:space="preserve"> and requires training, experience and resources</w:t>
      </w:r>
      <w:r w:rsidR="00376A85">
        <w:t xml:space="preserve"> </w:t>
      </w:r>
      <w:r w:rsidR="00376A85">
        <w:fldChar w:fldCharType="begin" w:fldLock="1"/>
      </w:r>
      <w:r w:rsidR="00376A85">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 "properties" : { "noteIndex" : 0 }, "schema" : "https://github.com/citation-style-language/schema/raw/master/csl-citation.json" }</w:instrText>
      </w:r>
      <w:r w:rsidR="00376A85">
        <w:fldChar w:fldCharType="separate"/>
      </w:r>
      <w:r w:rsidR="00376A85" w:rsidRPr="00376A85">
        <w:rPr>
          <w:noProof/>
        </w:rPr>
        <w:t>[15]</w:t>
      </w:r>
      <w:r w:rsidR="00376A85">
        <w:fldChar w:fldCharType="end"/>
      </w:r>
      <w:r>
        <w:t xml:space="preserve">. As these are challenging procedures, they will be the focus of this research for evaluating new instrumentation to improve TEES. </w:t>
      </w:r>
    </w:p>
    <w:p w14:paraId="3EE02B07" w14:textId="785ECFC0" w:rsidR="00BA5802" w:rsidRPr="00BA5802" w:rsidRDefault="00BA5802" w:rsidP="00BA5802">
      <w:pPr>
        <w:ind w:firstLine="720"/>
        <w:contextualSpacing/>
        <w:jc w:val="both"/>
        <w:rPr>
          <w:rFonts w:eastAsia="Times New Roman"/>
        </w:rPr>
      </w:pPr>
      <w:r w:rsidRPr="00032A7F">
        <w:rPr>
          <w:rFonts w:eastAsia="Times New Roman"/>
        </w:rPr>
        <w:t>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Pr>
          <w:rFonts w:eastAsia="Times New Roman"/>
        </w:rPr>
        <w:fldChar w:fldCharType="begin" w:fldLock="1"/>
      </w:r>
      <w:r w:rsidR="00376A85">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"[16]", "plainTextFormattedCitation" : "[16]", "previouslyFormattedCitation" : "[15]"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[16]</w:t>
      </w:r>
      <w:r>
        <w:rPr>
          <w:rFonts w:eastAsia="Times New Roman"/>
        </w:rPr>
        <w:fldChar w:fldCharType="end"/>
      </w:r>
      <w:r>
        <w:rPr>
          <w:rFonts w:eastAsia="Times New Roman"/>
        </w:rPr>
        <w:fldChar w:fldCharType="begin" w:fldLock="1"/>
      </w:r>
      <w:r>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rFonts w:eastAsia="Times New Roman"/>
        </w:rPr>
        <w:fldChar w:fldCharType="separate"/>
      </w:r>
      <w:r w:rsidRPr="00F62CE3">
        <w:rPr>
          <w:rFonts w:eastAsia="Times New Roman"/>
          <w:noProof/>
        </w:rPr>
        <w:t>[13]</w:t>
      </w:r>
      <w:r>
        <w:rPr>
          <w:rFonts w:eastAsia="Times New Roman"/>
        </w:rPr>
        <w:fldChar w:fldCharType="end"/>
      </w:r>
      <w:r>
        <w:rPr>
          <w:rFonts w:eastAsia="Times New Roman"/>
        </w:rPr>
        <w:fldChar w:fldCharType="begin" w:fldLock="1"/>
      </w:r>
      <w:r w:rsidR="00376A85">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[2]</w:t>
      </w:r>
      <w:r>
        <w:rPr>
          <w:rFonts w:eastAsia="Times New Roman"/>
        </w:rPr>
        <w:fldChar w:fldCharType="end"/>
      </w:r>
      <w:commentRangeStart w:id="15"/>
      <w:commentRangeStart w:id="16"/>
      <w:commentRangeStart w:id="17"/>
      <w:r>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[10]</w:t>
      </w:r>
      <w:r>
        <w:rPr>
          <w:rFonts w:eastAsia="Times New Roman"/>
        </w:rPr>
        <w:fldChar w:fldCharType="end"/>
      </w:r>
      <w:commentRangeEnd w:id="15"/>
      <w:r>
        <w:rPr>
          <w:rStyle w:val="CommentReference"/>
        </w:rPr>
        <w:commentReference w:id="15"/>
      </w:r>
      <w:commentRangeEnd w:id="16"/>
      <w:r>
        <w:rPr>
          <w:rStyle w:val="CommentReference"/>
        </w:rPr>
        <w:commentReference w:id="16"/>
      </w:r>
      <w:commentRangeEnd w:id="17"/>
      <w:r>
        <w:rPr>
          <w:rStyle w:val="CommentReference"/>
        </w:rPr>
        <w:commentReference w:id="17"/>
      </w:r>
      <w:r w:rsidRPr="00032A7F">
        <w:rPr>
          <w:rFonts w:eastAsia="Times New Roman"/>
        </w:rPr>
        <w:t xml:space="preserve">. </w:t>
      </w:r>
      <w:r>
        <w:rPr>
          <w:rFonts w:eastAsia="Times New Roman"/>
        </w:rPr>
        <w:t xml:space="preserve">TEES reduces the invasiveness of ear surgery, however as it is a relatively new technique, there is room for further development of current TEES-specific instruments that are discussed next </w:t>
      </w:r>
      <w:r>
        <w:rPr>
          <w:rFonts w:eastAsia="Times New Roman"/>
        </w:rPr>
        <w:fldChar w:fldCharType="begin" w:fldLock="1"/>
      </w:r>
      <w:r w:rsidR="00376A85">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[4]</w:t>
      </w:r>
      <w:r>
        <w:rPr>
          <w:rFonts w:eastAsia="Times New Roman"/>
        </w:rPr>
        <w:fldChar w:fldCharType="end"/>
      </w:r>
      <w:r>
        <w:rPr>
          <w:rFonts w:eastAsia="Times New Roman"/>
        </w:rPr>
        <w:t xml:space="preserve">. </w:t>
      </w:r>
    </w:p>
    <w:p w14:paraId="4EDFC234" w14:textId="295BB64B" w:rsidR="00874880" w:rsidRDefault="005722A7" w:rsidP="00EF256B">
      <w:pPr>
        <w:pStyle w:val="Heading2"/>
        <w:spacing w:line="240" w:lineRule="auto"/>
        <w:contextualSpacing/>
        <w:jc w:val="both"/>
      </w:pPr>
      <w:r>
        <w:t>1.2</w:t>
      </w:r>
      <w:r w:rsidR="00320246">
        <w:t xml:space="preserve">. </w:t>
      </w:r>
      <w:r w:rsidR="00874880">
        <w:t>TEES Instrumentation</w:t>
      </w:r>
      <w:r w:rsidR="00874880" w:rsidRPr="00897596">
        <w:t xml:space="preserve">: </w:t>
      </w:r>
    </w:p>
    <w:p w14:paraId="7EE342D0" w14:textId="706BEBBF" w:rsidR="00CC3BD6" w:rsidRDefault="00CC3BD6" w:rsidP="006F5F48">
      <w:pPr>
        <w:ind w:firstLine="720"/>
        <w:contextualSpacing/>
        <w:jc w:val="both"/>
      </w:pPr>
      <w:r>
        <w:rPr>
          <w:noProof/>
          <w:lang w:bidi="ar-SA"/>
        </w:rPr>
        <w:lastRenderedPageBreak/>
        <mc:AlternateContent>
          <mc:Choice Requires="wpg">
            <w:drawing>
              <wp:anchor distT="0" distB="0" distL="114300" distR="114300" simplePos="0" relativeHeight="251678720" behindDoc="0" locked="0" layoutInCell="1" allowOverlap="1" wp14:anchorId="08A2A205" wp14:editId="48CB606E">
                <wp:simplePos x="0" y="0"/>
                <wp:positionH relativeFrom="column">
                  <wp:posOffset>14605</wp:posOffset>
                </wp:positionH>
                <wp:positionV relativeFrom="paragraph">
                  <wp:posOffset>1012190</wp:posOffset>
                </wp:positionV>
                <wp:extent cx="3994785" cy="3316605"/>
                <wp:effectExtent l="0" t="0" r="0" b="10795"/>
                <wp:wrapSquare wrapText="bothSides"/>
                <wp:docPr id="14" name="Group 14"/>
                <wp:cNvGraphicFramePr/>
                <a:graphic xmlns:a="http://schemas.openxmlformats.org/drawingml/2006/main">
                  <a:graphicData uri="http://schemas.microsoft.com/office/word/2010/wordprocessingGroup">
                    <wpg:wgp>
                      <wpg:cNvGrpSpPr/>
                      <wpg:grpSpPr>
                        <a:xfrm>
                          <a:off x="0" y="0"/>
                          <a:ext cx="3994785" cy="3316605"/>
                          <a:chOff x="0" y="0"/>
                          <a:chExt cx="3994785" cy="3317182"/>
                        </a:xfrm>
                      </wpg:grpSpPr>
                      <pic:pic xmlns:pic="http://schemas.openxmlformats.org/drawingml/2006/picture">
                        <pic:nvPicPr>
                          <pic:cNvPr id="2" name="Picture 15" descr="C:\Users\arushri swarup\Documents\GitHub\Grad-School\Committee Meeting\tees instruments.png"/>
                          <pic:cNvPicPr>
                            <a:picLocks noChangeAspect="1"/>
                          </pic:cNvPicPr>
                        </pic:nvPicPr>
                        <pic:blipFill>
                          <a:blip r:embed="rId12" cstate="print"/>
                          <a:srcRect l="10649" t="13420"/>
                          <a:stretch>
                            <a:fillRect/>
                          </a:stretch>
                        </pic:blipFill>
                        <pic:spPr bwMode="auto">
                          <a:xfrm>
                            <a:off x="0" y="0"/>
                            <a:ext cx="3994785" cy="2971800"/>
                          </a:xfrm>
                          <a:prstGeom prst="rect">
                            <a:avLst/>
                          </a:prstGeom>
                          <a:noFill/>
                          <a:ln w="9525">
                            <a:noFill/>
                            <a:miter lim="800000"/>
                            <a:headEnd/>
                            <a:tailEnd/>
                          </a:ln>
                        </pic:spPr>
                      </pic:pic>
                      <wps:wsp>
                        <wps:cNvPr id="5" name="Text Box 5"/>
                        <wps:cNvSpPr txBox="1"/>
                        <wps:spPr>
                          <a:xfrm>
                            <a:off x="0" y="3029527"/>
                            <a:ext cx="3994785" cy="287655"/>
                          </a:xfrm>
                          <a:prstGeom prst="rect">
                            <a:avLst/>
                          </a:prstGeom>
                          <a:solidFill>
                            <a:prstClr val="white"/>
                          </a:solidFill>
                          <a:ln>
                            <a:noFill/>
                          </a:ln>
                          <a:effectLst/>
                        </wps:spPr>
                        <wps:txbx>
                          <w:txbxContent>
                            <w:p w14:paraId="646B24A5" w14:textId="08C92515" w:rsidR="0033273D" w:rsidRPr="002E5C2C" w:rsidRDefault="0033273D" w:rsidP="002E5C2C">
                              <w:pPr>
                                <w:pStyle w:val="Caption"/>
                                <w:rPr>
                                  <w:b w:val="0"/>
                                  <w:noProof/>
                                  <w:color w:val="000000" w:themeColor="text1"/>
                                  <w:szCs w:val="22"/>
                                </w:rPr>
                              </w:pPr>
                              <w:bookmarkStart w:id="18"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00323919">
                                <w:rPr>
                                  <w:noProof/>
                                  <w:color w:val="000000" w:themeColor="text1"/>
                                </w:rPr>
                                <w:t>3</w:t>
                              </w:r>
                              <w:r w:rsidRPr="002E5C2C">
                                <w:rPr>
                                  <w:color w:val="000000" w:themeColor="text1"/>
                                </w:rPr>
                                <w:fldChar w:fldCharType="end"/>
                              </w:r>
                              <w:bookmarkEnd w:id="18"/>
                              <w:r w:rsidRPr="002E5C2C">
                                <w:rPr>
                                  <w:color w:val="000000" w:themeColor="text1"/>
                                </w:rPr>
                                <w:t>:</w:t>
                              </w:r>
                              <w:r w:rsidRPr="002E5C2C">
                                <w:rPr>
                                  <w:b w:val="0"/>
                                  <w:color w:val="000000" w:themeColor="text1"/>
                                </w:rPr>
                                <w:t xml:space="preserve"> Current instruments used during TEES.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A205" id="Group_x0020_14" o:spid="_x0000_s1029" style="position:absolute;left:0;text-align:left;margin-left:1.15pt;margin-top:79.7pt;width:314.55pt;height:261.15pt;z-index:251678720" coordsize="3994785,33171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">
                <v:shape id="Picture_x0020_15" o:spid="_x0000_s1030" type="#_x0000_t75" alt="C:\Users\arushri swarup\Documents\GitHub\Grad-School\Committee Meeting\tees instruments.png" style="position:absolute;width:3994785;height:297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x&#10;ChvEAAAA2gAAAA8AAABkcnMvZG93bnJldi54bWxEj0FrwkAUhO9C/8PyCr3pxhxKja4itoVCq2Aq&#10;6vGZfSah2bdhdxvTf+8KQo/DzHzDzBa9aURHzteWFYxHCQjiwuqaSwW77/fhCwgfkDU2lknBH3lY&#10;zB8GM8y0vfCWujyUIkLYZ6igCqHNpPRFRQb9yLbE0TtbZzBE6UqpHV4i3DQyTZJnabDmuFBhS6uK&#10;ip/81yg47eVmfWj7SY7jt9fD0Z2+9uFTqafHfjkFEagP/+F7+0MrSOF2Jd4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jxChvEAAAA2gAAAA8AAAAAAAAAAAAAAAAAnAIA&#10;AGRycy9kb3ducmV2LnhtbFBLBQYAAAAABAAEAPcAAACNAwAAAAA=&#10;">
                  <v:imagedata r:id="rId13" o:title="tees instruments.png" croptop="8795f" cropleft="6979f"/>
                  <v:path arrowok="t"/>
                </v:shape>
                <v:shape id="Text_x0020_Box_x0020_5" o:spid="_x0000_s1031" type="#_x0000_t202" style="position:absolute;top:3029527;width:39947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46B24A5" w14:textId="08C92515" w:rsidR="0033273D" w:rsidRPr="002E5C2C" w:rsidRDefault="0033273D" w:rsidP="002E5C2C">
                        <w:pPr>
                          <w:pStyle w:val="Caption"/>
                          <w:rPr>
                            <w:b w:val="0"/>
                            <w:noProof/>
                            <w:color w:val="000000" w:themeColor="text1"/>
                            <w:szCs w:val="22"/>
                          </w:rPr>
                        </w:pPr>
                        <w:bookmarkStart w:id="19"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00323919">
                          <w:rPr>
                            <w:noProof/>
                            <w:color w:val="000000" w:themeColor="text1"/>
                          </w:rPr>
                          <w:t>3</w:t>
                        </w:r>
                        <w:r w:rsidRPr="002E5C2C">
                          <w:rPr>
                            <w:color w:val="000000" w:themeColor="text1"/>
                          </w:rPr>
                          <w:fldChar w:fldCharType="end"/>
                        </w:r>
                        <w:bookmarkEnd w:id="19"/>
                        <w:r w:rsidRPr="002E5C2C">
                          <w:rPr>
                            <w:color w:val="000000" w:themeColor="text1"/>
                          </w:rPr>
                          <w:t>:</w:t>
                        </w:r>
                        <w:r w:rsidRPr="002E5C2C">
                          <w:rPr>
                            <w:b w:val="0"/>
                            <w:color w:val="000000" w:themeColor="text1"/>
                          </w:rPr>
                          <w:t xml:space="preserve"> Current instruments used during TEES.</w:t>
                        </w:r>
                      </w:p>
                    </w:txbxContent>
                  </v:textbox>
                </v:shape>
                <w10:wrap type="square"/>
              </v:group>
            </w:pict>
          </mc:Fallback>
        </mc:AlternateContent>
      </w:r>
      <w:r w:rsidR="002E5C2C">
        <w:fldChar w:fldCharType="begin"/>
      </w:r>
      <w:r w:rsidR="002E5C2C">
        <w:instrText xml:space="preserve"> REF _Ref495245210 \h </w:instrText>
      </w:r>
      <w:r w:rsidR="002E5C2C">
        <w:fldChar w:fldCharType="separate"/>
      </w:r>
      <w:r w:rsidR="00323919" w:rsidRPr="002E5C2C">
        <w:rPr>
          <w:color w:val="000000" w:themeColor="text1"/>
        </w:rPr>
        <w:t xml:space="preserve">Figure </w:t>
      </w:r>
      <w:r w:rsidR="00323919" w:rsidRPr="002E5C2C">
        <w:rPr>
          <w:noProof/>
          <w:color w:val="000000" w:themeColor="text1"/>
        </w:rPr>
        <w:t>2</w:t>
      </w:r>
      <w:r w:rsidR="002E5C2C">
        <w:fldChar w:fldCharType="end"/>
      </w:r>
      <w:r w:rsidR="002E5C2C">
        <w:t xml:space="preserve"> </w:t>
      </w:r>
      <w:r w:rsidR="00743B1B">
        <w:t xml:space="preserve">shows </w:t>
      </w:r>
      <w:r w:rsidR="00743B1B" w:rsidRPr="00992B8F">
        <w:t xml:space="preserve">different sets of </w:t>
      </w:r>
      <w:r w:rsidR="00D56577">
        <w:t>TEES</w:t>
      </w:r>
      <w:r w:rsidR="00743B1B" w:rsidRPr="00992B8F">
        <w:t xml:space="preserve"> instruments</w:t>
      </w:r>
      <w:r w:rsidR="00A87704">
        <w:t xml:space="preserve">, many of which are presented by Badr-El-Dine et al. </w:t>
      </w:r>
      <w:r w:rsidR="00A87704">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A87704">
        <w:rPr>
          <w:rFonts w:cs="Arial"/>
        </w:rPr>
        <w:fldChar w:fldCharType="separate"/>
      </w:r>
      <w:r w:rsidR="00376A85" w:rsidRPr="00376A85">
        <w:rPr>
          <w:rFonts w:cs="Arial"/>
          <w:noProof/>
        </w:rPr>
        <w:t>[4]</w:t>
      </w:r>
      <w:r w:rsidR="00A87704">
        <w:rPr>
          <w:rFonts w:cs="Arial"/>
        </w:rPr>
        <w:fldChar w:fldCharType="end"/>
      </w:r>
      <w:r w:rsidR="00743B1B" w:rsidRPr="00992B8F">
        <w:t xml:space="preserve">. </w:t>
      </w:r>
      <w:r w:rsidR="00EB4D08">
        <w:t xml:space="preserve">Only one instrument is used at </w:t>
      </w:r>
      <w:r w:rsidR="00EB4D08">
        <w:t>a time and t</w:t>
      </w:r>
      <w:r w:rsidR="00A72BC7">
        <w:t xml:space="preserve">he ear canal restricts the movement of instruments thus many have curved tips in order to reach structures. </w:t>
      </w:r>
      <w:r w:rsidR="00743B1B" w:rsidRPr="00992B8F">
        <w:t>The Spiggle &amp; Theis Panetti set incorporates suction along the shaft of its instruments in order t</w:t>
      </w:r>
      <w:r w:rsidR="00F45ACB">
        <w:t>o allow for two functionalities</w:t>
      </w:r>
      <w:r w:rsidR="00BF6603">
        <w:t xml:space="preserve">: </w:t>
      </w:r>
      <w:r w:rsidR="00F45ACB">
        <w:t>suction and dissection</w:t>
      </w:r>
      <w:r w:rsidR="00743B1B" w:rsidRPr="00992B8F">
        <w:t xml:space="preserve"> or suction and cutting</w:t>
      </w:r>
      <w:r w:rsidR="00BF6603">
        <w:t xml:space="preserve">. Having dual functionality </w:t>
      </w:r>
      <w:r w:rsidR="00743B1B" w:rsidRPr="00992B8F">
        <w:t>in one tool eliminat</w:t>
      </w:r>
      <w:r w:rsidR="00BF6603">
        <w:t>es</w:t>
      </w:r>
      <w:r w:rsidR="00743B1B" w:rsidRPr="00992B8F">
        <w:t xml:space="preserve"> the need to switch between a suction </w:t>
      </w:r>
      <w:r w:rsidR="00743B1B" w:rsidRPr="00992B8F">
        <w:t xml:space="preserve">instrument and dissection instrument or knife </w:t>
      </w:r>
      <w:r w:rsidR="00743B1B" w:rsidRPr="00992B8F">
        <w:fldChar w:fldCharType="begin" w:fldLock="1"/>
      </w:r>
      <w:r w:rsidR="00376A85">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"[17]", "plainTextFormattedCitation" : "[17]", "previouslyFormattedCitation" : "[16]" }, "properties" : { "noteIndex" : 0 }, "schema" : "https://github.com/citation-style-language/schema/raw/master/csl-citation.json" }</w:instrText>
      </w:r>
      <w:r w:rsidR="00743B1B" w:rsidRPr="00992B8F">
        <w:fldChar w:fldCharType="separate"/>
      </w:r>
      <w:r w:rsidR="00376A85" w:rsidRPr="00376A85">
        <w:rPr>
          <w:noProof/>
        </w:rPr>
        <w:t>[17]</w:t>
      </w:r>
      <w:r w:rsidR="00743B1B" w:rsidRPr="00992B8F">
        <w:fldChar w:fldCharType="end"/>
      </w:r>
      <w:r w:rsidR="00743B1B" w:rsidRPr="00992B8F">
        <w:t>. Grace Medical and Karl Storz have similar</w:t>
      </w:r>
      <w:r w:rsidR="00A72BC7">
        <w:t xml:space="preserve"> suction capabilities</w:t>
      </w:r>
      <w:r w:rsidR="00B440ED">
        <w:t xml:space="preserve"> </w:t>
      </w:r>
      <w:r w:rsidR="00743B1B" w:rsidRPr="00992B8F">
        <w:fldChar w:fldCharType="begin" w:fldLock="1"/>
      </w:r>
      <w:r w:rsidR="00376A85">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"[18]", "plainTextFormattedCitation" : "[18]", "previouslyFormattedCitation" : "[17]" }, "properties" : { "noteIndex" : 0 }, "schema" : "https://github.com/citation-style-language/schema/raw/master/csl-citation.json" }</w:instrText>
      </w:r>
      <w:r w:rsidR="00743B1B" w:rsidRPr="00992B8F">
        <w:fldChar w:fldCharType="separate"/>
      </w:r>
      <w:r w:rsidR="00376A85" w:rsidRPr="00376A85">
        <w:rPr>
          <w:noProof/>
        </w:rPr>
        <w:t>[18]</w:t>
      </w:r>
      <w:r w:rsidR="00743B1B" w:rsidRPr="00992B8F">
        <w:fldChar w:fldCharType="end"/>
      </w:r>
      <w:r w:rsidR="00743B1B" w:rsidRPr="00992B8F">
        <w:fldChar w:fldCharType="begin" w:fldLock="1"/>
      </w:r>
      <w:r w:rsidR="00376A85">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"[19]", "plainTextFormattedCitation" : "[19]", "previouslyFormattedCitation" : "[18]" }, "properties" : { "noteIndex" : 0 }, "schema" : "https://github.com/citation-style-language/schema/raw/master/csl-citation.json" }</w:instrText>
      </w:r>
      <w:r w:rsidR="00743B1B" w:rsidRPr="00992B8F">
        <w:fldChar w:fldCharType="separate"/>
      </w:r>
      <w:r w:rsidR="00376A85" w:rsidRPr="00376A85">
        <w:rPr>
          <w:noProof/>
        </w:rPr>
        <w:t>[19]</w:t>
      </w:r>
      <w:r w:rsidR="00743B1B" w:rsidRPr="00992B8F">
        <w:fldChar w:fldCharType="end"/>
      </w:r>
      <w:r w:rsidR="00743B1B" w:rsidRPr="00992B8F">
        <w:t>. The Thomassin dissector, Derlacki Mobilizer and Rosen Needle are frequently used by the PI</w:t>
      </w:r>
      <w:r w:rsidR="00D56577">
        <w:t>, an experienced TEES surgeon,</w:t>
      </w:r>
      <w:r w:rsidR="00743B1B" w:rsidRPr="00992B8F">
        <w:t xml:space="preserve"> to position grafts and dissect tissue as their respective tip shapes are </w:t>
      </w:r>
      <w:r w:rsidR="00743B1B" w:rsidRPr="00992B8F">
        <w:t>preferred to manipulate tissue effectively. The Rosen Needle tip curvature allows for dissecting tissue that is attached to the ear drum as the tip shape compl</w:t>
      </w:r>
      <w:r w:rsidR="00BF6603">
        <w:t>e</w:t>
      </w:r>
      <w:r w:rsidR="00743B1B" w:rsidRPr="00992B8F">
        <w:t>ment</w:t>
      </w:r>
      <w:r w:rsidR="00136A19">
        <w:t>s the curvature of the ear drum.</w:t>
      </w:r>
      <w:r w:rsidR="00743B1B" w:rsidRPr="00992B8F">
        <w:t xml:space="preserve"> </w:t>
      </w:r>
      <w:r w:rsidR="00136A19">
        <w:t>Also, w</w:t>
      </w:r>
      <w:r w:rsidR="00136A19">
        <w:t>hen</w:t>
      </w:r>
      <w:r w:rsidR="00743B1B" w:rsidRPr="00992B8F">
        <w:t xml:space="preserve"> the </w:t>
      </w:r>
      <w:r w:rsidR="00136A19">
        <w:t xml:space="preserve">Rosen </w:t>
      </w:r>
      <w:r w:rsidR="00743B1B" w:rsidRPr="00992B8F">
        <w:t xml:space="preserve">needle is rotated axially, the tip follows a trajectory which is useful to manipulate tissue without having to translate the tool which would cause the instrument shaft to collide with the endoscope or ear canal wall. </w:t>
      </w:r>
      <w:r w:rsidR="00D56577">
        <w:t>These are handheld instruments designed specifically for TEES; recently, there has been research and development of robotic minimally invasive techniques to access the middle ear, discussed below.</w:t>
      </w:r>
    </w:p>
    <w:p w14:paraId="26F89F5F" w14:textId="1E3F9B3F" w:rsidR="00330E53" w:rsidRDefault="005722A7" w:rsidP="00663FF9">
      <w:pPr>
        <w:pStyle w:val="Heading2"/>
        <w:jc w:val="both"/>
      </w:pPr>
      <w:r>
        <w:t>1.3</w:t>
      </w:r>
      <w:r w:rsidR="00320246">
        <w:t xml:space="preserve">. </w:t>
      </w:r>
      <w:r w:rsidR="00B440ED">
        <w:t>Approaches</w:t>
      </w:r>
      <w:r w:rsidR="00EF256B">
        <w:t xml:space="preserve"> to minimally invasively access the middle ear </w:t>
      </w:r>
    </w:p>
    <w:p w14:paraId="1D6BD348" w14:textId="2014F913" w:rsidR="009E362C" w:rsidRPr="006C7045" w:rsidRDefault="00B440ED" w:rsidP="006C7045">
      <w:pPr>
        <w:ind w:firstLine="720"/>
        <w:jc w:val="both"/>
      </w:pPr>
      <w:r>
        <w:rPr>
          <w:noProof/>
          <w:sz w:val="18"/>
          <w:szCs w:val="18"/>
          <w:lang w:bidi="ar-SA"/>
        </w:rPr>
        <mc:AlternateContent>
          <mc:Choice Requires="wpg">
            <w:drawing>
              <wp:anchor distT="0" distB="0" distL="114300" distR="114300" simplePos="0" relativeHeight="251681792" behindDoc="0" locked="0" layoutInCell="1" allowOverlap="1" wp14:anchorId="698BBADC" wp14:editId="3D3F2A7C">
                <wp:simplePos x="0" y="0"/>
                <wp:positionH relativeFrom="column">
                  <wp:posOffset>8890</wp:posOffset>
                </wp:positionH>
                <wp:positionV relativeFrom="paragraph">
                  <wp:posOffset>177800</wp:posOffset>
                </wp:positionV>
                <wp:extent cx="3689985" cy="2283460"/>
                <wp:effectExtent l="0" t="0" r="0" b="2540"/>
                <wp:wrapSquare wrapText="bothSides"/>
                <wp:docPr id="17" name="Group 17"/>
                <wp:cNvGraphicFramePr/>
                <a:graphic xmlns:a="http://schemas.openxmlformats.org/drawingml/2006/main">
                  <a:graphicData uri="http://schemas.microsoft.com/office/word/2010/wordprocessingGroup">
                    <wpg:wgp>
                      <wpg:cNvGrpSpPr/>
                      <wpg:grpSpPr>
                        <a:xfrm>
                          <a:off x="0" y="0"/>
                          <a:ext cx="3689985" cy="2283460"/>
                          <a:chOff x="0" y="0"/>
                          <a:chExt cx="3690332" cy="2283748"/>
                        </a:xfrm>
                      </wpg:grpSpPr>
                      <pic:pic xmlns:pic="http://schemas.openxmlformats.org/drawingml/2006/picture">
                        <pic:nvPicPr>
                          <pic:cNvPr id="34" name="Picture 12" descr="C:\Users\arushri swarup\Documents\GitHub\Grad-School\Committee Meeting\ent robot concentric tube.png"/>
                          <pic:cNvPicPr>
                            <a:picLocks noChangeAspect="1"/>
                          </pic:cNvPicPr>
                        </pic:nvPicPr>
                        <pic:blipFill>
                          <a:blip r:embed="rId14" cstate="print"/>
                          <a:srcRect/>
                          <a:stretch>
                            <a:fillRect/>
                          </a:stretch>
                        </pic:blipFill>
                        <pic:spPr bwMode="auto">
                          <a:xfrm>
                            <a:off x="0" y="0"/>
                            <a:ext cx="3681095" cy="1457325"/>
                          </a:xfrm>
                          <a:prstGeom prst="rect">
                            <a:avLst/>
                          </a:prstGeom>
                          <a:noFill/>
                          <a:ln w="9525">
                            <a:noFill/>
                            <a:miter lim="800000"/>
                            <a:headEnd/>
                            <a:tailEnd/>
                          </a:ln>
                        </pic:spPr>
                      </pic:pic>
                      <wps:wsp>
                        <wps:cNvPr id="16" name="Text Box 16"/>
                        <wps:cNvSpPr txBox="1"/>
                        <wps:spPr>
                          <a:xfrm>
                            <a:off x="9237" y="1514763"/>
                            <a:ext cx="3681095" cy="768985"/>
                          </a:xfrm>
                          <a:prstGeom prst="rect">
                            <a:avLst/>
                          </a:prstGeom>
                          <a:solidFill>
                            <a:prstClr val="white"/>
                          </a:solidFill>
                          <a:ln>
                            <a:noFill/>
                          </a:ln>
                          <a:effectLst/>
                        </wps:spPr>
                        <wps:txbx>
                          <w:txbxContent>
                            <w:p w14:paraId="50A29AE2" w14:textId="22AE4751" w:rsidR="0033273D" w:rsidRPr="006C7045" w:rsidRDefault="0033273D" w:rsidP="006C7045">
                              <w:pPr>
                                <w:pStyle w:val="Caption"/>
                                <w:rPr>
                                  <w:b w:val="0"/>
                                  <w:noProof/>
                                  <w:color w:val="000000" w:themeColor="text1"/>
                                </w:rPr>
                              </w:pPr>
                              <w:bookmarkStart w:id="20"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00323919">
                                <w:rPr>
                                  <w:noProof/>
                                  <w:color w:val="000000" w:themeColor="text1"/>
                                </w:rPr>
                                <w:t>4</w:t>
                              </w:r>
                              <w:r w:rsidRPr="006C7045">
                                <w:rPr>
                                  <w:color w:val="000000" w:themeColor="text1"/>
                                </w:rPr>
                                <w:fldChar w:fldCharType="end"/>
                              </w:r>
                              <w:bookmarkEnd w:id="20"/>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sidR="00376A85">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"[19]" }, "properties" : { "noteIndex" : 0 }, "schema" : "https://github.com/citation-style-language/schema/raw/master/csl-citation.json" }</w:instrText>
                              </w:r>
                              <w:r w:rsidRPr="006C7045">
                                <w:rPr>
                                  <w:b w:val="0"/>
                                  <w:color w:val="000000" w:themeColor="text1"/>
                                  <w:lang w:val="en-CA"/>
                                </w:rPr>
                                <w:fldChar w:fldCharType="separate"/>
                              </w:r>
                              <w:r w:rsidR="00376A85" w:rsidRPr="00376A85">
                                <w:rPr>
                                  <w:b w:val="0"/>
                                  <w:noProof/>
                                  <w:color w:val="000000" w:themeColor="text1"/>
                                  <w:lang w:val="en-CA"/>
                                </w:rPr>
                                <w:t>[20]</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BBADC" id="Group_x0020_17" o:spid="_x0000_s1032" style="position:absolute;left:0;text-align:left;margin-left:.7pt;margin-top:14pt;width:290.55pt;height:179.8pt;z-index:251681792" coordsize="3690332,22837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">
                <v:shape id="Picture_x0020_12" o:spid="_x0000_s1033" type="#_x0000_t75" alt="C:\Users\arushri swarup\Documents\GitHub\Grad-School\Committee Meeting\ent robot concentric tube.png" style="position:absolute;width:3681095;height:1457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UMrCAAAA2wAAAA8AAABkcnMvZG93bnJldi54bWxEj8tqwzAQRfeF/IOYQHaNnAd5OFGCKRTaVbGT&#10;RZaDNbFMrJGRlMT9+6pQ6PJyH4e7Pw62Ew/yoXWsYDbNQBDXTrfcKDif3l83IEJE1tg5JgXfFOB4&#10;GL3sMdfuySU9qtiINMIhRwUmxj6XMtSGLIap64mTd3XeYkzSN1J7fKZx28l5lq2kxZYTwWBPb4bq&#10;W3W3CbL1ZunKool+5Yvq8+tiy/VFqcl4KHYgIg3xP/zX/tAKFkv4/ZJ+gDz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gFDKwgAAANsAAAAPAAAAAAAAAAAAAAAAAJwCAABk&#10;cnMvZG93bnJldi54bWxQSwUGAAAAAAQABAD3AAAAiwMAAAAA&#10;">
                  <v:imagedata r:id="rId15" o:title="ent robot concentric tube.png"/>
                  <v:path arrowok="t"/>
                </v:shape>
                <v:shape id="Text_x0020_Box_x0020_16" o:spid="_x0000_s1034" type="#_x0000_t202" style="position:absolute;left:9237;top:1514763;width:3681095;height:768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50A29AE2" w14:textId="22AE4751" w:rsidR="0033273D" w:rsidRPr="006C7045" w:rsidRDefault="0033273D" w:rsidP="006C7045">
                        <w:pPr>
                          <w:pStyle w:val="Caption"/>
                          <w:rPr>
                            <w:b w:val="0"/>
                            <w:noProof/>
                            <w:color w:val="000000" w:themeColor="text1"/>
                          </w:rPr>
                        </w:pPr>
                        <w:bookmarkStart w:id="21"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00323919">
                          <w:rPr>
                            <w:noProof/>
                            <w:color w:val="000000" w:themeColor="text1"/>
                          </w:rPr>
                          <w:t>4</w:t>
                        </w:r>
                        <w:r w:rsidRPr="006C7045">
                          <w:rPr>
                            <w:color w:val="000000" w:themeColor="text1"/>
                          </w:rPr>
                          <w:fldChar w:fldCharType="end"/>
                        </w:r>
                        <w:bookmarkEnd w:id="21"/>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sidR="00376A85">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"[19]" }, "properties" : { "noteIndex" : 0 }, "schema" : "https://github.com/citation-style-language/schema/raw/master/csl-citation.json" }</w:instrText>
                        </w:r>
                        <w:r w:rsidRPr="006C7045">
                          <w:rPr>
                            <w:b w:val="0"/>
                            <w:color w:val="000000" w:themeColor="text1"/>
                            <w:lang w:val="en-CA"/>
                          </w:rPr>
                          <w:fldChar w:fldCharType="separate"/>
                        </w:r>
                        <w:r w:rsidR="00376A85" w:rsidRPr="00376A85">
                          <w:rPr>
                            <w:b w:val="0"/>
                            <w:noProof/>
                            <w:color w:val="000000" w:themeColor="text1"/>
                            <w:lang w:val="en-CA"/>
                          </w:rPr>
                          <w:t>[20]</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v:textbox>
                </v:shape>
                <w10:wrap type="square"/>
              </v:group>
            </w:pict>
          </mc:Fallback>
        </mc:AlternateContent>
      </w:r>
      <w:r w:rsidR="00330E53">
        <w:t>Yasin et al. present a robotic tool that aims to allow middle ear surgeons to perform precise tasks and access hard to reach anatomical targets using a custom-designed robot that controls grippers attached to a shape-set nitinol tube with a fixed radius of</w:t>
      </w:r>
      <w:r w:rsidR="00F85987">
        <w:t xml:space="preserve"> curvature of</w:t>
      </w:r>
      <w:r w:rsidR="00330E53">
        <w:t xml:space="preserve"> 7.5mm at the tip</w:t>
      </w:r>
      <w:r w:rsidR="006C7045">
        <w:t xml:space="preserve">, see </w:t>
      </w:r>
      <w:r w:rsidR="006C7045">
        <w:fldChar w:fldCharType="begin"/>
      </w:r>
      <w:r w:rsidR="006C7045">
        <w:instrText xml:space="preserve"> REF _Ref495246532 \h </w:instrText>
      </w:r>
      <w:r w:rsidR="006C7045">
        <w:fldChar w:fldCharType="separate"/>
      </w:r>
      <w:r w:rsidR="00323919" w:rsidRPr="006C7045">
        <w:rPr>
          <w:color w:val="000000" w:themeColor="text1"/>
        </w:rPr>
        <w:t xml:space="preserve">Figure </w:t>
      </w:r>
      <w:r w:rsidR="00323919" w:rsidRPr="006C7045">
        <w:rPr>
          <w:noProof/>
          <w:color w:val="000000" w:themeColor="text1"/>
        </w:rPr>
        <w:t>3</w:t>
      </w:r>
      <w:r w:rsidR="006C7045">
        <w:fldChar w:fldCharType="end"/>
      </w:r>
      <w:r w:rsidR="00330E53">
        <w:t xml:space="preserve"> </w:t>
      </w:r>
      <w:r w:rsidR="00EA2CD2">
        <w:fldChar w:fldCharType="begin" w:fldLock="1"/>
      </w:r>
      <w:r w:rsidR="00376A85">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"[19]" }, "properties" : { "noteIndex" : 0 }, "schema" : "https://github.com/citation-style-language/schema/raw/master/csl-citation.json" }</w:instrText>
      </w:r>
      <w:r w:rsidR="00EA2CD2">
        <w:fldChar w:fldCharType="separate"/>
      </w:r>
      <w:r w:rsidR="00376A85" w:rsidRPr="00376A85">
        <w:rPr>
          <w:noProof/>
        </w:rPr>
        <w:t>[20]</w:t>
      </w:r>
      <w:r w:rsidR="00EA2CD2">
        <w:fldChar w:fldCharType="end"/>
      </w:r>
      <w:r w:rsidR="00330E53">
        <w:t xml:space="preserve">. The nitinol ‘cannula’ can be retracted into a </w:t>
      </w:r>
      <w:r w:rsidR="006C7045">
        <w:t xml:space="preserve">straight </w:t>
      </w:r>
      <w:r w:rsidR="00330E53">
        <w:t>stainless steel ‘stem’ and when the tool needs to reach something, the cannula extends out of the stem to curve</w:t>
      </w:r>
      <w:r w:rsidR="006C7045">
        <w:t xml:space="preserve"> out</w:t>
      </w:r>
      <w:r w:rsidR="00330E53">
        <w:t xml:space="preserve"> and reach the target.</w:t>
      </w:r>
      <w:r w:rsidR="00F85987">
        <w:t xml:space="preserve"> </w:t>
      </w:r>
    </w:p>
    <w:p w14:paraId="3E65C6D1" w14:textId="6C451AB1" w:rsidR="00663FF9" w:rsidRDefault="0054497C" w:rsidP="00663FF9">
      <w:pPr>
        <w:jc w:val="both"/>
        <w:rPr>
          <w:lang w:val="en-CA"/>
        </w:rPr>
      </w:pPr>
      <w:r>
        <w:rPr>
          <w:noProof/>
          <w:lang w:bidi="ar-SA"/>
        </w:rPr>
        <w:lastRenderedPageBreak/>
        <mc:AlternateContent>
          <mc:Choice Requires="wpg">
            <w:drawing>
              <wp:anchor distT="0" distB="0" distL="114300" distR="114300" simplePos="0" relativeHeight="251684864" behindDoc="0" locked="0" layoutInCell="1" allowOverlap="1" wp14:anchorId="587D40C7" wp14:editId="3B4DBEAC">
                <wp:simplePos x="0" y="0"/>
                <wp:positionH relativeFrom="column">
                  <wp:posOffset>10160</wp:posOffset>
                </wp:positionH>
                <wp:positionV relativeFrom="paragraph">
                  <wp:posOffset>610870</wp:posOffset>
                </wp:positionV>
                <wp:extent cx="3366135" cy="1831975"/>
                <wp:effectExtent l="0" t="0" r="12065" b="0"/>
                <wp:wrapSquare wrapText="bothSides"/>
                <wp:docPr id="20" name="Group 20"/>
                <wp:cNvGraphicFramePr/>
                <a:graphic xmlns:a="http://schemas.openxmlformats.org/drawingml/2006/main">
                  <a:graphicData uri="http://schemas.microsoft.com/office/word/2010/wordprocessingGroup">
                    <wpg:wgp>
                      <wpg:cNvGrpSpPr/>
                      <wpg:grpSpPr>
                        <a:xfrm>
                          <a:off x="0" y="0"/>
                          <a:ext cx="3366135" cy="1831975"/>
                          <a:chOff x="0" y="0"/>
                          <a:chExt cx="3366135" cy="1832149"/>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wps:wsp>
                        <wps:cNvPr id="19" name="Text Box 19"/>
                        <wps:cNvSpPr txBox="1"/>
                        <wps:spPr>
                          <a:xfrm>
                            <a:off x="0" y="969819"/>
                            <a:ext cx="3366135" cy="862330"/>
                          </a:xfrm>
                          <a:prstGeom prst="rect">
                            <a:avLst/>
                          </a:prstGeom>
                          <a:solidFill>
                            <a:prstClr val="white"/>
                          </a:solidFill>
                          <a:ln>
                            <a:noFill/>
                          </a:ln>
                          <a:effectLst/>
                        </wps:spPr>
                        <wps:txbx>
                          <w:txbxContent>
                            <w:p w14:paraId="009B955B" w14:textId="0C7F4D32" w:rsidR="0033273D" w:rsidRPr="00323919" w:rsidRDefault="0033273D" w:rsidP="006C7045">
                              <w:pPr>
                                <w:pStyle w:val="Caption"/>
                                <w:jc w:val="both"/>
                                <w:rPr>
                                  <w:b w:val="0"/>
                                  <w:color w:val="000000" w:themeColor="text1"/>
                                  <w:sz w:val="22"/>
                                  <w:szCs w:val="22"/>
                                  <w:lang w:val="en-CA"/>
                                </w:rPr>
                              </w:pPr>
                              <w:bookmarkStart w:id="22" w:name="_Ref495249487"/>
                              <w:r w:rsidRPr="00323919">
                                <w:rPr>
                                  <w:color w:val="000000" w:themeColor="text1"/>
                                </w:rPr>
                                <w:t xml:space="preserve">Figure </w:t>
                              </w:r>
                              <w:r w:rsidRPr="00323919">
                                <w:rPr>
                                  <w:color w:val="000000" w:themeColor="text1"/>
                                </w:rPr>
                                <w:fldChar w:fldCharType="begin"/>
                              </w:r>
                              <w:r w:rsidRPr="00323919">
                                <w:rPr>
                                  <w:color w:val="000000" w:themeColor="text1"/>
                                </w:rPr>
                                <w:instrText xml:space="preserve"> SEQ Figure \* ARABIC </w:instrText>
                              </w:r>
                              <w:r w:rsidRPr="00323919">
                                <w:rPr>
                                  <w:color w:val="000000" w:themeColor="text1"/>
                                </w:rPr>
                                <w:fldChar w:fldCharType="separate"/>
                              </w:r>
                              <w:r w:rsidR="00323919" w:rsidRPr="00323919">
                                <w:rPr>
                                  <w:noProof/>
                                  <w:color w:val="000000" w:themeColor="text1"/>
                                </w:rPr>
                                <w:t>5</w:t>
                              </w:r>
                              <w:r w:rsidRPr="00323919">
                                <w:rPr>
                                  <w:color w:val="000000" w:themeColor="text1"/>
                                </w:rPr>
                                <w:fldChar w:fldCharType="end"/>
                              </w:r>
                              <w:bookmarkEnd w:id="22"/>
                              <w:r w:rsidRPr="00323919">
                                <w:rPr>
                                  <w:color w:val="000000" w:themeColor="text1"/>
                                </w:rPr>
                                <w:t xml:space="preserve">: </w:t>
                              </w:r>
                              <w:r w:rsidRPr="00323919">
                                <w:rPr>
                                  <w:b w:val="0"/>
                                  <w:color w:val="000000" w:themeColor="text1"/>
                                </w:rPr>
                                <w:t>Steerable endoscope to visualize the middle ear. 8 notches in a Nitinol Tube of inner diameter 1.60mm and outer diameter 1.80mm allow the tip to bend by pulling on a cable attached to the most distal cutout</w:t>
                              </w:r>
                              <w:r w:rsidR="00323919" w:rsidRPr="00323919">
                                <w:rPr>
                                  <w:b w:val="0"/>
                                  <w:color w:val="000000" w:themeColor="text1"/>
                                </w:rPr>
                                <w:t xml:space="preserve"> (right hand side of the tube)</w:t>
                              </w:r>
                              <w:r w:rsidRPr="00323919">
                                <w:rPr>
                                  <w:b w:val="0"/>
                                  <w:color w:val="000000" w:themeColor="text1"/>
                                </w:rPr>
                                <w:t xml:space="preserve">. An HD chip-tip camera and fibre-optic light sources are located at the leftmost end of the tube </w:t>
                              </w:r>
                              <w:r w:rsidRPr="00323919">
                                <w:rPr>
                                  <w:b w:val="0"/>
                                  <w:color w:val="000000" w:themeColor="text1"/>
                                  <w:lang w:val="en-CA"/>
                                </w:rPr>
                                <w:fldChar w:fldCharType="begin" w:fldLock="1"/>
                              </w:r>
                              <w:r w:rsidR="00376A85" w:rsidRPr="00323919">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Pr="00323919">
                                <w:rPr>
                                  <w:b w:val="0"/>
                                  <w:color w:val="000000" w:themeColor="text1"/>
                                  <w:lang w:val="en-CA"/>
                                </w:rPr>
                                <w:fldChar w:fldCharType="separate"/>
                              </w:r>
                              <w:r w:rsidR="00376A85" w:rsidRPr="00323919">
                                <w:rPr>
                                  <w:b w:val="0"/>
                                  <w:noProof/>
                                  <w:color w:val="000000" w:themeColor="text1"/>
                                  <w:lang w:val="en-CA"/>
                                </w:rPr>
                                <w:t>[21]</w:t>
                              </w:r>
                              <w:r w:rsidRPr="00323919">
                                <w:rPr>
                                  <w:b w:val="0"/>
                                  <w:color w:val="000000" w:themeColor="text1"/>
                                  <w:lang w:val="en-CA"/>
                                </w:rPr>
                                <w:fldChar w:fldCharType="end"/>
                              </w:r>
                              <w:r w:rsidRPr="00323919">
                                <w:rPr>
                                  <w:b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7D40C7" id="Group_x0020_20" o:spid="_x0000_s1035" style="position:absolute;left:0;text-align:left;margin-left:.8pt;margin-top:48.1pt;width:265.05pt;height:144.25pt;z-index:251684864" coordsize="3366135,18321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">
                <v:shape id="Picture_x0020_6" o:spid="_x0000_s1036" type="#_x0000_t75" style="position:absolute;width:3366135;height:908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Y&#10;mxnCAAAA2gAAAA8AAABkcnMvZG93bnJldi54bWxEj8FqwzAQRO+F/IPYQC+lkROCMW6UUAKBQEKh&#10;rj9gsbaWqbVyJMV2/74qFHocZuYNszvMthcj+dA5VrBeZSCIG6c7bhXUH6fnAkSIyBp7x6TgmwIc&#10;9ouHHZbaTfxOYxVbkSAcSlRgYhxKKUNjyGJYuYE4eZ/OW4xJ+lZqj1OC215usiyXFjtOCwYHOhpq&#10;vqq7VVDYy0iTt6frcXq6mevbttZbp9Tjcn59ARFpjv/hv/ZZK8jh90q6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JsZwgAAANoAAAAPAAAAAAAAAAAAAAAAAJwCAABk&#10;cnMvZG93bnJldi54bWxQSwUGAAAAAAQABAD3AAAAiwMAAAAA&#10;">
                  <v:imagedata r:id="rId17" o:title=""/>
                  <v:path arrowok="t"/>
                </v:shape>
                <v:shape id="Text_x0020_Box_x0020_19" o:spid="_x0000_s1037" type="#_x0000_t202" style="position:absolute;top:969819;width:3366135;height:862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009B955B" w14:textId="0C7F4D32" w:rsidR="0033273D" w:rsidRPr="00323919" w:rsidRDefault="0033273D" w:rsidP="006C7045">
                        <w:pPr>
                          <w:pStyle w:val="Caption"/>
                          <w:jc w:val="both"/>
                          <w:rPr>
                            <w:b w:val="0"/>
                            <w:color w:val="000000" w:themeColor="text1"/>
                            <w:sz w:val="22"/>
                            <w:szCs w:val="22"/>
                            <w:lang w:val="en-CA"/>
                          </w:rPr>
                        </w:pPr>
                        <w:bookmarkStart w:id="23" w:name="_Ref495249487"/>
                        <w:r w:rsidRPr="00323919">
                          <w:rPr>
                            <w:color w:val="000000" w:themeColor="text1"/>
                          </w:rPr>
                          <w:t xml:space="preserve">Figure </w:t>
                        </w:r>
                        <w:r w:rsidRPr="00323919">
                          <w:rPr>
                            <w:color w:val="000000" w:themeColor="text1"/>
                          </w:rPr>
                          <w:fldChar w:fldCharType="begin"/>
                        </w:r>
                        <w:r w:rsidRPr="00323919">
                          <w:rPr>
                            <w:color w:val="000000" w:themeColor="text1"/>
                          </w:rPr>
                          <w:instrText xml:space="preserve"> SEQ Figure \* ARABIC </w:instrText>
                        </w:r>
                        <w:r w:rsidRPr="00323919">
                          <w:rPr>
                            <w:color w:val="000000" w:themeColor="text1"/>
                          </w:rPr>
                          <w:fldChar w:fldCharType="separate"/>
                        </w:r>
                        <w:r w:rsidR="00323919" w:rsidRPr="00323919">
                          <w:rPr>
                            <w:noProof/>
                            <w:color w:val="000000" w:themeColor="text1"/>
                          </w:rPr>
                          <w:t>5</w:t>
                        </w:r>
                        <w:r w:rsidRPr="00323919">
                          <w:rPr>
                            <w:color w:val="000000" w:themeColor="text1"/>
                          </w:rPr>
                          <w:fldChar w:fldCharType="end"/>
                        </w:r>
                        <w:bookmarkEnd w:id="23"/>
                        <w:r w:rsidRPr="00323919">
                          <w:rPr>
                            <w:color w:val="000000" w:themeColor="text1"/>
                          </w:rPr>
                          <w:t xml:space="preserve">: </w:t>
                        </w:r>
                        <w:r w:rsidRPr="00323919">
                          <w:rPr>
                            <w:b w:val="0"/>
                            <w:color w:val="000000" w:themeColor="text1"/>
                          </w:rPr>
                          <w:t>Steerable endoscope to visualize the middle ear. 8 notches in a Nitinol Tube of inner diameter 1.60mm and outer diameter 1.80mm allow the tip to bend by pulling on a cable attached to the most distal cutout</w:t>
                        </w:r>
                        <w:r w:rsidR="00323919" w:rsidRPr="00323919">
                          <w:rPr>
                            <w:b w:val="0"/>
                            <w:color w:val="000000" w:themeColor="text1"/>
                          </w:rPr>
                          <w:t xml:space="preserve"> (right hand side of the tube)</w:t>
                        </w:r>
                        <w:r w:rsidRPr="00323919">
                          <w:rPr>
                            <w:b w:val="0"/>
                            <w:color w:val="000000" w:themeColor="text1"/>
                          </w:rPr>
                          <w:t xml:space="preserve">. An HD chip-tip camera and fibre-optic light sources are located at the leftmost end of the tube </w:t>
                        </w:r>
                        <w:r w:rsidRPr="00323919">
                          <w:rPr>
                            <w:b w:val="0"/>
                            <w:color w:val="000000" w:themeColor="text1"/>
                            <w:lang w:val="en-CA"/>
                          </w:rPr>
                          <w:fldChar w:fldCharType="begin" w:fldLock="1"/>
                        </w:r>
                        <w:r w:rsidR="00376A85" w:rsidRPr="00323919">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Pr="00323919">
                          <w:rPr>
                            <w:b w:val="0"/>
                            <w:color w:val="000000" w:themeColor="text1"/>
                            <w:lang w:val="en-CA"/>
                          </w:rPr>
                          <w:fldChar w:fldCharType="separate"/>
                        </w:r>
                        <w:r w:rsidR="00376A85" w:rsidRPr="00323919">
                          <w:rPr>
                            <w:b w:val="0"/>
                            <w:noProof/>
                            <w:color w:val="000000" w:themeColor="text1"/>
                            <w:lang w:val="en-CA"/>
                          </w:rPr>
                          <w:t>[21]</w:t>
                        </w:r>
                        <w:r w:rsidRPr="00323919">
                          <w:rPr>
                            <w:b w:val="0"/>
                            <w:color w:val="000000" w:themeColor="text1"/>
                            <w:lang w:val="en-CA"/>
                          </w:rPr>
                          <w:fldChar w:fldCharType="end"/>
                        </w:r>
                        <w:r w:rsidRPr="00323919">
                          <w:rPr>
                            <w:b w:val="0"/>
                            <w:color w:val="000000" w:themeColor="text1"/>
                          </w:rPr>
                          <w:t xml:space="preserve">. </w:t>
                        </w:r>
                      </w:p>
                    </w:txbxContent>
                  </v:textbox>
                </v:shape>
                <w10:wrap type="square"/>
              </v:group>
            </w:pict>
          </mc:Fallback>
        </mc:AlternateContent>
      </w:r>
      <w:r w:rsidR="00663FF9">
        <w:rPr>
          <w:lang w:val="en-CA"/>
        </w:rPr>
        <w:tab/>
      </w:r>
      <w:r w:rsidR="00663FF9">
        <w:rPr>
          <w:lang w:val="en-CA"/>
        </w:rPr>
        <w:t>Fichera et al. present</w:t>
      </w:r>
      <w:r w:rsidR="00BF6603">
        <w:rPr>
          <w:lang w:val="en-CA"/>
        </w:rPr>
        <w:t>ed</w:t>
      </w:r>
      <w:r w:rsidR="00663FF9">
        <w:rPr>
          <w:lang w:val="en-CA"/>
        </w:rPr>
        <w:t xml:space="preserve"> a miniature robotic endoscope that is able to pass through the Eustachian tube and visualize the middle ear using a bendable </w:t>
      </w:r>
      <w:r w:rsidR="00663FF9">
        <w:rPr>
          <w:lang w:val="en-CA"/>
        </w:rPr>
        <w:t xml:space="preserve">tip that uses a robotic wrist mechanism </w:t>
      </w:r>
      <w:r w:rsidR="00663FF9">
        <w:rPr>
          <w:lang w:val="en-CA"/>
        </w:rPr>
        <w:fldChar w:fldCharType="begin" w:fldLock="1"/>
      </w:r>
      <w:r w:rsidR="00376A85">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663FF9">
        <w:rPr>
          <w:lang w:val="en-CA"/>
        </w:rPr>
        <w:fldChar w:fldCharType="separate"/>
      </w:r>
      <w:r w:rsidR="00376A85" w:rsidRPr="00376A85">
        <w:rPr>
          <w:noProof/>
          <w:lang w:val="en-CA"/>
        </w:rPr>
        <w:t>[21]</w:t>
      </w:r>
      <w:r w:rsidR="00663FF9">
        <w:rPr>
          <w:lang w:val="en-CA"/>
        </w:rPr>
        <w:fldChar w:fldCharType="end"/>
      </w:r>
      <w:r w:rsidR="00663FF9">
        <w:rPr>
          <w:lang w:val="en-CA"/>
        </w:rPr>
        <w:t xml:space="preserve">. </w:t>
      </w:r>
      <w:r w:rsidR="009F0E22">
        <w:rPr>
          <w:lang w:val="en-CA"/>
        </w:rPr>
        <w:t xml:space="preserve">This group used patient CT scans rendered into 3D computer models to plan the path for the </w:t>
      </w:r>
      <w:r w:rsidR="009F0E22">
        <w:rPr>
          <w:lang w:val="en-CA"/>
        </w:rPr>
        <w:t xml:space="preserve">instrument to take to reach the middle ear through the Eustachian tube and optimized the geometry of the wrist to </w:t>
      </w:r>
      <w:r w:rsidR="00BF6603">
        <w:rPr>
          <w:lang w:val="en-CA"/>
        </w:rPr>
        <w:t xml:space="preserve">complement </w:t>
      </w:r>
      <w:r w:rsidR="009F0E22">
        <w:rPr>
          <w:lang w:val="en-CA"/>
        </w:rPr>
        <w:t>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BF6603">
        <w:rPr>
          <w:lang w:val="en-CA"/>
        </w:rPr>
        <w:t>; it</w:t>
      </w:r>
      <w:r w:rsidR="005E1FCF">
        <w:rPr>
          <w:lang w:val="en-CA"/>
        </w:rPr>
        <w:t xml:space="preserve"> provides </w:t>
      </w:r>
      <w:r w:rsidR="005E1FCF">
        <w:rPr>
          <w:lang w:val="en-CA"/>
        </w:rPr>
        <w:t>inspiration for the design of a similar tool for TEES</w:t>
      </w:r>
      <w:r w:rsidR="009F0E22">
        <w:rPr>
          <w:lang w:val="en-CA"/>
        </w:rPr>
        <w:t>.</w:t>
      </w:r>
      <w:r w:rsidR="002A1D17">
        <w:rPr>
          <w:lang w:val="en-CA"/>
        </w:rPr>
        <w:t xml:space="preserve"> </w:t>
      </w:r>
    </w:p>
    <w:p w14:paraId="7FA2E342" w14:textId="7CBA25CD" w:rsidR="0088610C" w:rsidRDefault="00B440ED" w:rsidP="0088610C">
      <w:pPr>
        <w:ind w:firstLine="720"/>
        <w:contextualSpacing/>
        <w:jc w:val="both"/>
      </w:pPr>
      <w:r>
        <w:t>The principal investigator of this project is an otologist with 12 years of TEES experience. Through observation of</w:t>
      </w:r>
      <w:r w:rsidR="001D794F">
        <w:t xml:space="preserve"> his</w:t>
      </w:r>
      <w:r>
        <w:t xml:space="preserve"> TEES surgeries, it was concluded that the PI commonly uses the Panetti set, Thomassi</w:t>
      </w:r>
      <w:r w:rsidR="003E1733">
        <w:t>n Dissector and Rosen Needle</w:t>
      </w:r>
      <w:r w:rsidR="00E01D5B">
        <w:t xml:space="preserve">, see </w:t>
      </w:r>
      <w:r w:rsidR="00E01D5B">
        <w:fldChar w:fldCharType="begin"/>
      </w:r>
      <w:r w:rsidR="00E01D5B">
        <w:instrText xml:space="preserve"> REF _Ref495245210 \h </w:instrText>
      </w:r>
      <w:r w:rsidR="00E01D5B">
        <w:fldChar w:fldCharType="separate"/>
      </w:r>
      <w:r w:rsidR="00F75AD9" w:rsidRPr="002E5C2C">
        <w:rPr>
          <w:color w:val="000000" w:themeColor="text1"/>
        </w:rPr>
        <w:t xml:space="preserve">Figure </w:t>
      </w:r>
      <w:r w:rsidR="00F75AD9">
        <w:rPr>
          <w:noProof/>
          <w:color w:val="000000" w:themeColor="text1"/>
        </w:rPr>
        <w:t>3</w:t>
      </w:r>
      <w:r w:rsidR="00E01D5B">
        <w:fldChar w:fldCharType="end"/>
      </w:r>
      <w:r w:rsidR="00E01D5B">
        <w:t>,</w:t>
      </w:r>
      <w:r w:rsidR="003E1733">
        <w:t xml:space="preserve"> because the</w:t>
      </w:r>
      <w:r w:rsidR="00E01D5B">
        <w:t xml:space="preserve"> tip</w:t>
      </w:r>
      <w:r>
        <w:t xml:space="preserve"> curvature and shape are appropriate to dissect and </w:t>
      </w:r>
      <w:r w:rsidR="00E01D5B">
        <w:t>manipulate tissue</w:t>
      </w:r>
      <w:r w:rsidR="003E1733">
        <w:t>. The Panetti set has the added benefit of suction which eliminates the need to switch between dissectors and suction instruments</w:t>
      </w:r>
      <w:r w:rsidR="0088610C">
        <w:t xml:space="preserve">. </w:t>
      </w:r>
      <w:r w:rsidR="00F02A89">
        <w:t>However, the PI has expressed that rigid curved and straight instruments are unable to reach around corners within the middle ear space</w:t>
      </w:r>
      <w:r w:rsidR="003E1733">
        <w:t>, where cholesteatoma is visualized by</w:t>
      </w:r>
      <w:r w:rsidR="00F02A89">
        <w:t xml:space="preserve"> the endoscope.</w:t>
      </w:r>
      <w:r w:rsidR="00136A19">
        <w:t xml:space="preserve"> This requires </w:t>
      </w:r>
      <w:r w:rsidR="00F02A89">
        <w:t xml:space="preserve">the surgeon to remove bone from the patient. This could likely be avoided </w:t>
      </w:r>
      <w:r w:rsidR="00136A19">
        <w:t>if the surgeon was able to control the curvature of the instrument tip, enabling</w:t>
      </w:r>
      <w:r w:rsidR="00F02A89">
        <w:t xml:space="preserve"> </w:t>
      </w:r>
      <w:r w:rsidR="00E01D5B">
        <w:t xml:space="preserve">access </w:t>
      </w:r>
      <w:r w:rsidR="00136A19">
        <w:t xml:space="preserve">to </w:t>
      </w:r>
      <w:r w:rsidR="00E01D5B">
        <w:t>dissect</w:t>
      </w:r>
      <w:r w:rsidR="00F02A89">
        <w:t xml:space="preserve"> cholesteatoma. </w:t>
      </w:r>
    </w:p>
    <w:p w14:paraId="0C3F2894" w14:textId="73298A60" w:rsidR="00C423C8" w:rsidRPr="00F92CD2" w:rsidRDefault="00F02A89" w:rsidP="00F92CD2">
      <w:pPr>
        <w:ind w:firstLine="720"/>
        <w:contextualSpacing/>
        <w:jc w:val="both"/>
      </w:pPr>
      <w:r>
        <w:t xml:space="preserve">Very recently, new </w:t>
      </w:r>
      <w:r>
        <w:t>technologies that increase instrument dexterity and range of motion within small workspaces have been applied to TEES</w:t>
      </w:r>
      <w:r w:rsidR="00BF6603">
        <w:t xml:space="preserve"> (</w:t>
      </w:r>
      <w:r w:rsidR="0088610C">
        <w:t xml:space="preserve">refer to </w:t>
      </w:r>
      <w:r w:rsidR="0088610C">
        <w:fldChar w:fldCharType="begin"/>
      </w:r>
      <w:r w:rsidR="0088610C">
        <w:instrText xml:space="preserve"> REF _Ref495246532 \h </w:instrText>
      </w:r>
      <w:r w:rsidR="0088610C">
        <w:fldChar w:fldCharType="separate"/>
      </w:r>
      <w:r w:rsidR="00323919" w:rsidRPr="006C7045">
        <w:rPr>
          <w:color w:val="000000" w:themeColor="text1"/>
        </w:rPr>
        <w:t xml:space="preserve">Figure </w:t>
      </w:r>
      <w:r w:rsidR="00323919" w:rsidRPr="006C7045">
        <w:rPr>
          <w:noProof/>
          <w:color w:val="000000" w:themeColor="text1"/>
        </w:rPr>
        <w:t>3</w:t>
      </w:r>
      <w:r w:rsidR="0088610C">
        <w:fldChar w:fldCharType="end"/>
      </w:r>
      <w:r w:rsidR="0088610C">
        <w:t xml:space="preserve"> and </w:t>
      </w:r>
      <w:r w:rsidR="0088610C">
        <w:fldChar w:fldCharType="begin"/>
      </w:r>
      <w:r w:rsidR="0088610C">
        <w:instrText xml:space="preserve"> REF _Ref495249487 \h </w:instrText>
      </w:r>
      <w:r w:rsidR="0088610C">
        <w:fldChar w:fldCharType="separate"/>
      </w:r>
      <w:r w:rsidR="00323919" w:rsidRPr="006C7045">
        <w:rPr>
          <w:color w:val="000000" w:themeColor="text1"/>
        </w:rPr>
        <w:t xml:space="preserve">Figure </w:t>
      </w:r>
      <w:r w:rsidR="00323919" w:rsidRPr="006C7045">
        <w:rPr>
          <w:noProof/>
          <w:color w:val="000000" w:themeColor="text1"/>
        </w:rPr>
        <w:t>4</w:t>
      </w:r>
      <w:r w:rsidR="0088610C">
        <w:fldChar w:fldCharType="end"/>
      </w:r>
      <w:r w:rsidR="00BF6603">
        <w:t>)</w:t>
      </w:r>
      <w:r>
        <w:t>. These technologies are reviewed as potential solutions to address this challenge</w:t>
      </w:r>
      <w:r w:rsidR="0088610C">
        <w:t xml:space="preserve"> but also have limitations</w:t>
      </w:r>
      <w:r>
        <w:t xml:space="preserve">. </w:t>
      </w:r>
      <w:r w:rsidR="006550FD">
        <w:t xml:space="preserve">The tip of </w:t>
      </w:r>
      <w:r w:rsidR="006550FD">
        <w:t>the robotic tool developed by Yasin et al.  enables control of t</w:t>
      </w:r>
      <w:r w:rsidR="0054497C">
        <w:t>he</w:t>
      </w:r>
      <w:r w:rsidR="006550FD">
        <w:t xml:space="preserve"> tip’s</w:t>
      </w:r>
      <w:r w:rsidR="0054497C">
        <w:t xml:space="preserve"> arc</w:t>
      </w:r>
      <w:r w:rsidR="006550FD">
        <w:t xml:space="preserve"> length</w:t>
      </w:r>
      <w:r w:rsidR="0054497C">
        <w:t xml:space="preserve"> however, the radius of curvature is still </w:t>
      </w:r>
      <w:r w:rsidR="00AF07FC">
        <w:t>rigid at</w:t>
      </w:r>
      <w:r w:rsidR="0054497C">
        <w:t xml:space="preserve"> 7.5mm, and may not be able to reach all hard-to-reac</w:t>
      </w:r>
      <w:r w:rsidR="006550FD">
        <w:t>h areas within the middle ear, similar to</w:t>
      </w:r>
      <w:r w:rsidR="0054497C">
        <w:t xml:space="preserve"> current tools. </w:t>
      </w:r>
      <w:r w:rsidR="006550FD">
        <w:t xml:space="preserve">The robotic tool developed by Fichera et al. </w:t>
      </w:r>
      <w:r w:rsidR="006550FD">
        <w:rPr>
          <w:lang w:val="en-CA"/>
        </w:rPr>
        <w:t>is able to control the radius of curvature</w:t>
      </w:r>
      <w:r w:rsidR="0054497C">
        <w:rPr>
          <w:lang w:val="en-CA"/>
        </w:rPr>
        <w:t xml:space="preserve"> to access hard</w:t>
      </w:r>
      <w:r w:rsidR="006550FD">
        <w:rPr>
          <w:lang w:val="en-CA"/>
        </w:rPr>
        <w:t>-</w:t>
      </w:r>
      <w:r w:rsidR="0054497C">
        <w:rPr>
          <w:lang w:val="en-CA"/>
        </w:rPr>
        <w:t>to</w:t>
      </w:r>
      <w:r w:rsidR="006550FD">
        <w:rPr>
          <w:lang w:val="en-CA"/>
        </w:rPr>
        <w:t>-reach areas but</w:t>
      </w:r>
      <w:r w:rsidR="0054497C">
        <w:rPr>
          <w:lang w:val="en-CA"/>
        </w:rPr>
        <w:t xml:space="preserve"> its purpose is visualization and performing a surgical procedure would require the insertion of another instrument with a tip that is stiff enough to perform dissection and manipulation of structures.  As well, the instrument geometry is designed to enter through the Eustachian tube, not the ear canal.  </w:t>
      </w:r>
      <w:r w:rsidR="00AF07FC">
        <w:t xml:space="preserve">The robotic tools presented are not yet available commercially and would be very expensive to implement for TEES; a manual, handheld tool with a similar articulating tip may be more appropriate and cost-efficient. </w:t>
      </w:r>
      <w:r w:rsidR="006550FD">
        <w:t>These tools provide motivation to develop a new instrument that can alter its arc length and/or radius of curvature</w:t>
      </w:r>
      <w:r w:rsidR="001D28D9">
        <w:t xml:space="preserve"> to access and dissect within the hard-to-reach areas</w:t>
      </w:r>
      <w:r w:rsidR="00CD6F38">
        <w:t>.</w:t>
      </w:r>
      <w:r w:rsidR="00F92CD2">
        <w:t xml:space="preserve"> This describes a specific tool type that may facilitate TEES; it is important to have an understanding of the needs of surgeons performing TEES in order to design and develop tools that would facilitate the technique. This can be done by conducting a needs analysis study.</w:t>
      </w:r>
    </w:p>
    <w:p w14:paraId="6E046558" w14:textId="39B0C7EC" w:rsidR="00C423C8" w:rsidRDefault="00C423C8" w:rsidP="00C423C8">
      <w:pPr>
        <w:pStyle w:val="Heading2"/>
      </w:pPr>
      <w:r>
        <w:t>1.4. Needs Analysis</w:t>
      </w:r>
    </w:p>
    <w:p w14:paraId="14616B41" w14:textId="0E658259" w:rsidR="00C423C8" w:rsidRPr="0088610C" w:rsidRDefault="00287036" w:rsidP="00C423C8">
      <w:pPr>
        <w:ind w:firstLine="720"/>
        <w:jc w:val="both"/>
      </w:pPr>
      <w:ins w:id="24" w:author="Leslie Louvelle" w:date="2017-10-10T10:38:00Z">
        <w:r>
          <w:t>In</w:t>
        </w:r>
      </w:ins>
      <w:r w:rsidR="00ED5138" w:rsidRPr="0050110B">
        <w:t xml:space="preserve"> order to advance the development of TEES technology and instruments to facilitate </w:t>
      </w:r>
      <w:r w:rsidR="00F92CD2">
        <w:t>the technique</w:t>
      </w:r>
      <w:r w:rsidR="00ED5138" w:rsidRPr="0050110B">
        <w:t>, it is important to have a detailed understanding of the limitations of current instruments and the specific challenges that surgeons face.</w:t>
      </w:r>
      <w:r w:rsidR="00C423C8">
        <w:t xml:space="preserve"> Surveys</w:t>
      </w:r>
      <w:r w:rsidR="00C423C8">
        <w:rPr>
          <w:rFonts w:cs="Times New Roman"/>
          <w:lang w:val="en-CA"/>
        </w:rPr>
        <w:t xml:space="preserve"> and questionnaires are used to gain information regarding a specific topic by </w:t>
      </w:r>
      <w:r w:rsidR="00C423C8">
        <w:rPr>
          <w:rFonts w:cs="Times New Roman"/>
          <w:lang w:val="en-CA"/>
        </w:rPr>
        <w:lastRenderedPageBreak/>
        <w:t xml:space="preserve">consulting a wide variety of experts in the field. Marcus et al. assessed the technical challenges of endoscopic neurosurgery and the scope for technological advances that would overcome the challenges by </w:t>
      </w:r>
      <w:r w:rsidR="00CB604B">
        <w:rPr>
          <w:rFonts w:cs="Times New Roman"/>
          <w:lang w:val="en-CA"/>
        </w:rPr>
        <w:t>surveying</w:t>
      </w:r>
      <w:r w:rsidR="00C423C8">
        <w:rPr>
          <w:rFonts w:cs="Times New Roman"/>
          <w:lang w:val="en-CA"/>
        </w:rPr>
        <w:t xml:space="preserve"> members of the Society of British Neurosurgeons </w:t>
      </w:r>
      <w:r w:rsidR="00C423C8">
        <w:rPr>
          <w:rFonts w:cs="Times New Roman"/>
          <w:lang w:val="en-CA"/>
        </w:rPr>
        <w:fldChar w:fldCharType="begin" w:fldLock="1"/>
      </w:r>
      <w:r w:rsidR="00376A85">
        <w:rPr>
          <w:rFonts w:cs="Times New Roman"/>
          <w:lang w:val="en-CA"/>
        </w:rPr>
        <w:instrText>ADDIN CSL_CITATION { "citationItems" : [ { "id" : "ITEM-1", "itemData" : { "DOI" : "10.3109/02688697.2014.887654.Endoscopic", "author" : [ { "dropping-particle" : "", "family" : "Marcus", "given" : "Hani J", "non-dropping-particle" : "", "parse-names" : false, "suffix" : "" }, { "dropping-particle" : "", "family" : "Cundy", "given" : "Thomas P", "non-dropping-particle" : "", "parse-names" : false, "suffix" : "" }, { "dropping-particle" : "", "family" : "Hughes-hallett", "given" : "Archie", "non-dropping-particle" : "", "parse-names" : false, "suffix" : "" }, { "dropping-particle" : "", "family" : "Yang", "given" : "Zhong", "non-dropping-particle" : "", "parse-names" : false, "suffix" : "" }, { "dropping-particle" : "", "family" : "Darzi", "given" : "Ara", "non-dropping-particle" : "", "parse-names" : false, "suffix" : "" }, { "dropping-particle" : "", "family" : "Nandi", "given" : "Dipankar", "non-dropping-particle" : "", "parse-names" : false, "suffix" : "" }, { "dropping-particle" : "", "family" : "Phil", "given" : "D", "non-dropping-particle" : "", "parse-names" : false, "suffix" : "" } ], "id" : "ITEM-1", "issue" : "5", "issued" : { "date-parts" : [ [ "2015" ] ] }, "page" : "606-610", "title" : "Europe PMC Funders Group Endoscopic and Keyhole Endoscope-assisted Neurosurgical Approaches : A Qualitative Survey on Technical Challenges and Technological Solutions", "type" : "article-journal", "volume" : "28" }, "uris" : [ "http://www.mendeley.com/documents/?uuid=28dea761-b9c4-4883-baa6-bf04c8290463" ] } ], "mendeley" : { "formattedCitation" : "[22]", "plainTextFormattedCitation" : "[22]", "previouslyFormattedCitation" : "[21]" }, "properties" : { "noteIndex" : 0 }, "schema" : "https://github.com/citation-style-language/schema/raw/master/csl-citation.json" }</w:instrText>
      </w:r>
      <w:r w:rsidR="00C423C8">
        <w:rPr>
          <w:rFonts w:cs="Times New Roman"/>
          <w:lang w:val="en-CA"/>
        </w:rPr>
        <w:fldChar w:fldCharType="separate"/>
      </w:r>
      <w:r w:rsidR="00376A85" w:rsidRPr="00376A85">
        <w:rPr>
          <w:rFonts w:cs="Times New Roman"/>
          <w:noProof/>
          <w:lang w:val="en-CA"/>
        </w:rPr>
        <w:t>[22]</w:t>
      </w:r>
      <w:r w:rsidR="00C423C8">
        <w:rPr>
          <w:rFonts w:cs="Times New Roman"/>
          <w:lang w:val="en-CA"/>
        </w:rPr>
        <w:fldChar w:fldCharType="end"/>
      </w:r>
      <w:r w:rsidR="00C423C8">
        <w:rPr>
          <w:rFonts w:cs="Times New Roman"/>
          <w:lang w:val="en-CA"/>
        </w:rPr>
        <w:t xml:space="preserve">. As well, the members of the Canadian Society of Otolaryngology </w:t>
      </w:r>
      <w:r w:rsidR="00CB604B">
        <w:rPr>
          <w:rFonts w:cs="Times New Roman"/>
          <w:lang w:val="en-CA"/>
        </w:rPr>
        <w:t>were surveyed about t</w:t>
      </w:r>
      <w:r w:rsidR="00C423C8">
        <w:rPr>
          <w:rFonts w:cs="Times New Roman"/>
          <w:lang w:val="en-CA"/>
        </w:rPr>
        <w:t xml:space="preserve">he current status of endoscopic ear surgery in Canada and reported a generally positive attitude toward endoscopes (81%) and their potential in the future of ear surgery </w:t>
      </w:r>
      <w:r w:rsidR="00C423C8">
        <w:rPr>
          <w:rFonts w:cs="Times New Roman"/>
          <w:lang w:val="en-CA"/>
        </w:rPr>
        <w:fldChar w:fldCharType="begin" w:fldLock="1"/>
      </w:r>
      <w:r w:rsidR="006D4250">
        <w:rPr>
          <w:rFonts w:cs="Times New Roman"/>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C423C8">
        <w:rPr>
          <w:rFonts w:cs="Times New Roman"/>
          <w:lang w:val="en-CA"/>
        </w:rPr>
        <w:fldChar w:fldCharType="separate"/>
      </w:r>
      <w:r w:rsidR="002E0D30" w:rsidRPr="002E0D30">
        <w:rPr>
          <w:rFonts w:cs="Times New Roman"/>
          <w:noProof/>
          <w:lang w:val="en-CA"/>
        </w:rPr>
        <w:t>[13]</w:t>
      </w:r>
      <w:r w:rsidR="00C423C8">
        <w:rPr>
          <w:rFonts w:cs="Times New Roman"/>
          <w:lang w:val="en-CA"/>
        </w:rPr>
        <w:fldChar w:fldCharType="end"/>
      </w:r>
      <w:r w:rsidR="00C423C8">
        <w:rPr>
          <w:rFonts w:cs="Times New Roman"/>
          <w:lang w:val="en-CA"/>
        </w:rPr>
        <w:t xml:space="preserve">. Therefore, this method has been used to gain knowledge in the field of endoscopic surgery and </w:t>
      </w:r>
      <w:r w:rsidR="00BB3816">
        <w:rPr>
          <w:rFonts w:cs="Times New Roman"/>
          <w:lang w:val="en-CA"/>
        </w:rPr>
        <w:t>will be used in a needs analysis study to determine which TEES challenges need better instrumentation</w:t>
      </w:r>
      <w:r w:rsidR="00C423C8">
        <w:rPr>
          <w:rFonts w:cs="Times New Roman"/>
          <w:lang w:val="en-CA"/>
        </w:rPr>
        <w:t xml:space="preserve">. </w:t>
      </w:r>
    </w:p>
    <w:p w14:paraId="08424FD0" w14:textId="107D906D" w:rsidR="00521FE3" w:rsidRPr="00521FE3" w:rsidRDefault="00BA3BCF" w:rsidP="00ED5138">
      <w:pPr>
        <w:pStyle w:val="Heading1"/>
        <w:rPr>
          <w:lang w:val="en-CA"/>
        </w:rPr>
      </w:pPr>
      <w:r>
        <w:rPr>
          <w:rStyle w:val="CommentReference"/>
        </w:rPr>
        <w:commentReference w:id="25"/>
      </w:r>
      <w:r w:rsidR="009706E7">
        <w:rPr>
          <w:rStyle w:val="CommentReference"/>
        </w:rPr>
        <w:commentReference w:id="26"/>
      </w:r>
      <w:r w:rsidR="002E77F1">
        <w:rPr>
          <w:lang w:val="en-CA"/>
        </w:rPr>
        <w:t>2.</w:t>
      </w:r>
      <w:r w:rsidR="007F72C3">
        <w:rPr>
          <w:lang w:val="en-CA"/>
        </w:rPr>
        <w:t xml:space="preserve"> </w:t>
      </w:r>
      <w:r w:rsidR="009A1118">
        <w:rPr>
          <w:lang w:val="en-CA"/>
        </w:rPr>
        <w:t>Objectives/Hypotheses</w:t>
      </w:r>
    </w:p>
    <w:p w14:paraId="15D07F2A" w14:textId="0DC98C31" w:rsidR="00313130" w:rsidRPr="00313130" w:rsidRDefault="00313130" w:rsidP="00984C87">
      <w:pPr>
        <w:ind w:firstLine="720"/>
        <w:contextualSpacing/>
        <w:jc w:val="both"/>
      </w:pPr>
      <w:r>
        <w:t>This project aims to design</w:t>
      </w:r>
      <w:r w:rsidR="00ED5138">
        <w:t>, fabricate and evaluate</w:t>
      </w:r>
      <w:r>
        <w:t xml:space="preserve"> new instrument</w:t>
      </w:r>
      <w:r w:rsidR="00ED5138">
        <w:t>ation</w:t>
      </w:r>
      <w:r>
        <w:t xml:space="preserve"> that would address the challenges faced by endoscopic ear surgeons.</w:t>
      </w:r>
      <w:r w:rsidR="00330E53">
        <w:t xml:space="preserve"> </w:t>
      </w:r>
      <w:r w:rsidR="00732080">
        <w:t>To do this, the project is comp</w:t>
      </w:r>
      <w:r w:rsidR="00ED5138">
        <w:t xml:space="preserve">osed of two phases: phase one </w:t>
      </w:r>
      <w:r w:rsidR="00F92CD2">
        <w:t>is</w:t>
      </w:r>
      <w:r w:rsidR="00732080">
        <w:t xml:space="preserve"> </w:t>
      </w:r>
      <w:r w:rsidR="00ED5138">
        <w:t>a</w:t>
      </w:r>
      <w:r w:rsidR="00732080">
        <w:t xml:space="preserve"> needs analysis study which surveyed experienced otologists about instruments they would like to be developed and phase two is developing and testing a prototype instrument</w:t>
      </w:r>
      <w:r w:rsidR="00984C87">
        <w:t xml:space="preserve"> to address the needs of surgeons</w:t>
      </w:r>
      <w:r w:rsidR="00732080">
        <w:t xml:space="preserve">. </w:t>
      </w:r>
      <w:r>
        <w:t xml:space="preserve"> </w:t>
      </w:r>
    </w:p>
    <w:p w14:paraId="129BB693" w14:textId="77777777" w:rsidR="00313130" w:rsidRDefault="00313130" w:rsidP="002E77F1">
      <w:pPr>
        <w:pStyle w:val="Heading2"/>
      </w:pPr>
      <w:r w:rsidRPr="00007EB9">
        <w:t xml:space="preserve">Phase 1: Understanding the Needs of Endoscopic Ear Surgeons </w:t>
      </w:r>
    </w:p>
    <w:p w14:paraId="51D93CC5" w14:textId="648BA7D1" w:rsidR="00640C7A" w:rsidRPr="00053868" w:rsidRDefault="00F92CD2" w:rsidP="00984C87">
      <w:pPr>
        <w:ind w:firstLine="720"/>
        <w:contextualSpacing/>
        <w:jc w:val="both"/>
      </w:pPr>
      <w:r>
        <w:t>I</w:t>
      </w:r>
      <w:r w:rsidR="00640C7A" w:rsidRPr="0025580A">
        <w:t xml:space="preserve"> hypothesize that otologists n</w:t>
      </w:r>
      <w:r w:rsidR="00640C7A" w:rsidRPr="0025580A">
        <w:t xml:space="preserve">eed better instrumentation to </w:t>
      </w:r>
      <w:r w:rsidR="0038693D">
        <w:t>address</w:t>
      </w:r>
      <w:r w:rsidR="00640C7A" w:rsidRPr="0025580A">
        <w:t xml:space="preserve"> specific challenges posed by TEES. Further, </w:t>
      </w:r>
      <w:r w:rsidR="0038693D">
        <w:t>I</w:t>
      </w:r>
      <w:r w:rsidR="00640C7A" w:rsidRPr="0025580A">
        <w:t xml:space="preserve"> hypothesize that </w:t>
      </w:r>
      <w:r w:rsidR="0038693D">
        <w:t xml:space="preserve">the need for better instrumentation will be affected by the degree of </w:t>
      </w:r>
      <w:r w:rsidR="00640C7A">
        <w:t xml:space="preserve">TEES experience and </w:t>
      </w:r>
      <w:r w:rsidR="0038693D">
        <w:t xml:space="preserve">the </w:t>
      </w:r>
      <w:r w:rsidR="00640C7A">
        <w:t xml:space="preserve">use of </w:t>
      </w:r>
      <w:r w:rsidR="0038693D">
        <w:t xml:space="preserve">TEES-specific </w:t>
      </w:r>
      <w:r w:rsidR="00640C7A">
        <w:t>instrument sets</w:t>
      </w:r>
      <w:r w:rsidR="0038693D">
        <w:t xml:space="preserve">. A </w:t>
      </w:r>
      <w:r w:rsidR="00640C7A" w:rsidRPr="0025580A">
        <w:t xml:space="preserve">mixed-methods study </w:t>
      </w:r>
      <w:r w:rsidR="0038693D">
        <w:t xml:space="preserve">was conducted </w:t>
      </w:r>
      <w:r w:rsidR="00640C7A" w:rsidRPr="0025580A">
        <w:t>to explore these hypotheses.</w:t>
      </w:r>
    </w:p>
    <w:p w14:paraId="7BF66B2A" w14:textId="5C765AF6" w:rsidR="00CB2919" w:rsidRDefault="00CB2919" w:rsidP="002E77F1">
      <w:pPr>
        <w:pStyle w:val="Heading2"/>
        <w:rPr>
          <w:lang w:val="en-CA"/>
        </w:rPr>
      </w:pPr>
      <w:r>
        <w:rPr>
          <w:lang w:val="en-CA"/>
        </w:rPr>
        <w:t xml:space="preserve">Phase 2: Prototype Development </w:t>
      </w:r>
    </w:p>
    <w:p w14:paraId="55290C52" w14:textId="5A0FA972"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436058">
        <w:rPr>
          <w:lang w:val="en-CA"/>
        </w:rPr>
        <w:t>I</w:t>
      </w:r>
      <w:r w:rsidR="002E77F1">
        <w:rPr>
          <w:lang w:val="en-CA"/>
        </w:rPr>
        <w:t xml:space="preserv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 xml:space="preserve">Furthermore, </w:t>
      </w:r>
      <w:r w:rsidR="00436058">
        <w:rPr>
          <w:lang w:val="en-CA"/>
        </w:rPr>
        <w:t>I</w:t>
      </w:r>
      <w:r w:rsidR="0063663E">
        <w:rPr>
          <w:lang w:val="en-CA"/>
        </w:rPr>
        <w:t xml:space="preserve"> hypothesize that </w:t>
      </w:r>
      <w:r w:rsidR="00BF3F90">
        <w:rPr>
          <w:lang w:val="en-CA"/>
        </w:rPr>
        <w:t xml:space="preserve">adding functionalities to a steerable tip such as </w:t>
      </w:r>
      <w:r w:rsidR="0063663E">
        <w:rPr>
          <w:lang w:val="en-CA"/>
        </w:rPr>
        <w:t>suction</w:t>
      </w:r>
      <w:r w:rsidR="00BF3F90">
        <w:rPr>
          <w:lang w:val="en-CA"/>
        </w:rPr>
        <w:t>, laser fibre</w:t>
      </w:r>
      <w:r w:rsidR="00436058">
        <w:rPr>
          <w:lang w:val="en-CA"/>
        </w:rPr>
        <w:t xml:space="preserve"> orientation</w:t>
      </w:r>
      <w:r w:rsidR="00BF3F90">
        <w:rPr>
          <w:lang w:val="en-CA"/>
        </w:rPr>
        <w:t xml:space="preserve"> or disse</w:t>
      </w:r>
      <w:r w:rsidR="00C72752">
        <w:rPr>
          <w:lang w:val="en-CA"/>
        </w:rPr>
        <w:t>c</w:t>
      </w:r>
      <w:r w:rsidR="00BF3F90">
        <w:rPr>
          <w:lang w:val="en-CA"/>
        </w:rPr>
        <w:t xml:space="preserve">tion </w:t>
      </w:r>
      <w:r w:rsidR="003054B2">
        <w:rPr>
          <w:lang w:val="en-CA"/>
        </w:rPr>
        <w:t xml:space="preserve">will be beneficial for </w:t>
      </w:r>
      <w:r w:rsidR="0063663E">
        <w:rPr>
          <w:lang w:val="en-CA"/>
        </w:rPr>
        <w:t xml:space="preserve">surgeons performing TEES. </w:t>
      </w:r>
    </w:p>
    <w:p w14:paraId="73DFEC25" w14:textId="14A41851" w:rsidR="00B568F7" w:rsidRDefault="002E77F1" w:rsidP="002E77F1">
      <w:pPr>
        <w:pStyle w:val="Heading1"/>
        <w:rPr>
          <w:lang w:val="en-CA"/>
        </w:rPr>
      </w:pPr>
      <w:r>
        <w:rPr>
          <w:lang w:val="en-CA"/>
        </w:rPr>
        <w:t>3.</w:t>
      </w:r>
      <w:r w:rsidR="00F3756A">
        <w:rPr>
          <w:lang w:val="en-CA"/>
        </w:rPr>
        <w:t xml:space="preserve"> </w:t>
      </w:r>
      <w:r w:rsidR="00B568F7" w:rsidRPr="00CA67D3">
        <w:rPr>
          <w:lang w:val="en-CA"/>
        </w:rPr>
        <w:t>Methods</w:t>
      </w:r>
    </w:p>
    <w:p w14:paraId="03843045" w14:textId="76459019" w:rsidR="00B568F7" w:rsidRPr="00CA67D3" w:rsidRDefault="00B568F7" w:rsidP="002E77F1">
      <w:pPr>
        <w:pStyle w:val="Heading2"/>
        <w:rPr>
          <w:lang w:val="en-CA"/>
        </w:rPr>
      </w:pPr>
      <w:r>
        <w:rPr>
          <w:lang w:val="en-CA"/>
        </w:rPr>
        <w:t>Phase 1:</w:t>
      </w:r>
      <w:r w:rsidR="002E77F1">
        <w:rPr>
          <w:lang w:val="en-CA"/>
        </w:rPr>
        <w:t xml:space="preserve"> Needs Analysis Study</w:t>
      </w:r>
    </w:p>
    <w:p w14:paraId="20A17D73" w14:textId="091DB6E5"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Neurotology</w:t>
      </w:r>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5B60385" w:rsidR="00B568F7" w:rsidRDefault="00B568F7" w:rsidP="002E77F1">
      <w:pPr>
        <w:pStyle w:val="Heading2"/>
        <w:rPr>
          <w:lang w:val="en-CA"/>
        </w:rPr>
      </w:pPr>
      <w:r>
        <w:rPr>
          <w:lang w:val="en-CA"/>
        </w:rPr>
        <w:t>Phase 2:</w:t>
      </w:r>
      <w:r w:rsidR="002E77F1">
        <w:rPr>
          <w:lang w:val="en-CA"/>
        </w:rPr>
        <w:t xml:space="preserve"> Developing an Instrument for TEES</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3DEE9C5F" w14:textId="55696700" w:rsidR="00B87318" w:rsidRDefault="00277228" w:rsidP="008D23E7">
      <w:pPr>
        <w:ind w:firstLine="720"/>
      </w:pPr>
      <w:r>
        <w:t xml:space="preserve">From the needs analysis, it was determined that the challenge that exhibits the greatest need for better instruments is </w:t>
      </w:r>
      <w:r w:rsidR="00DE7D73">
        <w:t>“</w:t>
      </w:r>
      <w:r>
        <w:t xml:space="preserve">reaching structures </w:t>
      </w:r>
      <w:r w:rsidR="00EC58C1">
        <w:t>visualized</w:t>
      </w:r>
      <w:r>
        <w:t xml:space="preserve"> by the</w:t>
      </w:r>
      <w:r w:rsidR="00D7087C">
        <w:t xml:space="preserve"> endoscope</w:t>
      </w:r>
      <w:r w:rsidR="00DE7D73">
        <w:t>”</w:t>
      </w:r>
      <w:r w:rsidR="00D7087C">
        <w:t xml:space="preserve">. From the study, the use of a TEES instrument set did not significantly affect </w:t>
      </w:r>
      <w:r w:rsidR="009C54E8">
        <w:t>this need</w:t>
      </w:r>
      <w:r w:rsidR="00D7087C">
        <w:t>,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control while in the operating field was </w:t>
      </w:r>
      <w:r w:rsidR="00D7087C">
        <w:t>designed, prototyped and is undergoing</w:t>
      </w:r>
      <w:r w:rsidR="00EC58C1">
        <w:t xml:space="preserve"> validation</w:t>
      </w:r>
      <w:r w:rsidR="00D7087C">
        <w:t xml:space="preserve"> testing to address this </w:t>
      </w:r>
      <w:r w:rsidR="00D7087C">
        <w:lastRenderedPageBreak/>
        <w:t xml:space="preserve">need. </w:t>
      </w:r>
      <w:r w:rsidR="0075564A">
        <w:fldChar w:fldCharType="begin"/>
      </w:r>
      <w:r w:rsidR="0075564A">
        <w:instrText xml:space="preserve"> REF _Ref495257445 \h  \* MERGEFORMAT </w:instrText>
      </w:r>
      <w:r w:rsidR="0075564A">
        <w:fldChar w:fldCharType="separate"/>
      </w:r>
      <w:r w:rsidR="00323919" w:rsidRPr="00323919">
        <w:t>Table 1</w:t>
      </w:r>
      <w:r w:rsidR="0075564A">
        <w:fldChar w:fldCharType="end"/>
      </w:r>
      <w:r w:rsidR="0075564A">
        <w:t xml:space="preserve"> outlines the design requirements of the instrument, against which the prototype(s) will be validated. </w:t>
      </w:r>
    </w:p>
    <w:p w14:paraId="49DB0F18" w14:textId="687BC13B" w:rsidR="008D23E7" w:rsidRDefault="008D23E7" w:rsidP="008D23E7">
      <w:pPr>
        <w:ind w:firstLine="720"/>
      </w:pPr>
      <w:r>
        <w:t>The instrument’s design can be broken down into two components: the tip and the handle.</w:t>
      </w:r>
      <w:r w:rsidR="00F677F6">
        <w:t xml:space="preserve"> </w:t>
      </w:r>
      <w:r w:rsidR="006E3BDE" w:rsidRPr="006E3BDE">
        <w:t xml:space="preserve">The instrument tip consists of a compliant joint </w:t>
      </w:r>
      <w:r w:rsidR="00485C88">
        <w:t xml:space="preserve">(or wrist) </w:t>
      </w:r>
      <w:r w:rsidR="006E3BDE">
        <w:t>fabricated from</w:t>
      </w:r>
      <w:r w:rsidR="006E3BDE" w:rsidRPr="006E3BDE">
        <w:t xml:space="preserve"> a nitinol tube</w:t>
      </w:r>
      <w:r w:rsidR="006E3BDE">
        <w:t>,</w:t>
      </w:r>
      <w:r w:rsidR="006E3BDE" w:rsidRPr="006E3BDE">
        <w:t xml:space="preserve"> &lt;2mm in diameter. The tip is articulated by pulling on a cable</w:t>
      </w:r>
      <w:r w:rsidR="00B71ED3">
        <w:t xml:space="preserve"> anchored at the tip and</w:t>
      </w:r>
      <w:r w:rsidR="006E3BDE" w:rsidRPr="006E3BDE">
        <w:t xml:space="preserve"> a </w:t>
      </w:r>
      <w:r w:rsidR="00197B94">
        <w:t>finger</w:t>
      </w:r>
      <w:r w:rsidR="006E3BDE" w:rsidRPr="006E3BDE">
        <w:t xml:space="preserve"> piece on the handle. The instrument aims to satisfy four objectives: reaching, suction, orientation of a laser </w:t>
      </w:r>
      <w:r w:rsidR="00617F8E">
        <w:t>fibre</w:t>
      </w:r>
      <w:r w:rsidR="006E3BDE" w:rsidRPr="006E3BDE">
        <w:t xml:space="preserve"> and dissection. In order to enable reach, the curvature can be defined by two variables: radius of curvature and arc length. The range of these were determined by using patient CT scans to understand the appropriate </w:t>
      </w:r>
      <w:r w:rsidR="00052321">
        <w:t>curvature</w:t>
      </w:r>
      <w:r w:rsidR="006E3BDE" w:rsidRPr="006E3BDE">
        <w:t xml:space="preserve"> to reach patient anatomy. After this, the suction instrument, laser fibre instrument and dissection-enabled instrument tip </w:t>
      </w:r>
      <w:r w:rsidR="006E3BDE">
        <w:t>were prototyped</w:t>
      </w:r>
      <w:r w:rsidR="006E3BDE" w:rsidRPr="006E3BDE">
        <w:t xml:space="preserve">. Lastly, </w:t>
      </w:r>
      <w:r w:rsidR="00DA3387">
        <w:t>the ability to reach</w:t>
      </w:r>
      <w:r w:rsidR="006E3BDE" w:rsidRPr="006E3BDE">
        <w:t xml:space="preserve"> structures was tested</w:t>
      </w:r>
      <w:r w:rsidR="006E3BDE">
        <w:t xml:space="preserve"> using an endoscope and 3D printed anatomical models</w:t>
      </w:r>
      <w:r w:rsidR="006E3BDE" w:rsidRPr="006E3BDE">
        <w:t>.</w:t>
      </w:r>
    </w:p>
    <w:p w14:paraId="1CAA5257" w14:textId="77777777" w:rsidR="004D36E7" w:rsidRPr="00F02A89" w:rsidRDefault="004D36E7" w:rsidP="004D36E7">
      <w:pPr>
        <w:jc w:val="both"/>
        <w:rPr>
          <w:lang w:val="en-CA"/>
        </w:rPr>
      </w:pPr>
      <w:bookmarkStart w:id="27" w:name="_Ref495257445"/>
      <w:r w:rsidRPr="00F02A89">
        <w:rPr>
          <w:b/>
          <w:color w:val="000000" w:themeColor="text1"/>
        </w:rPr>
        <w:t xml:space="preserve">Table </w:t>
      </w:r>
      <w:r w:rsidRPr="00F02A89">
        <w:rPr>
          <w:b/>
          <w:color w:val="000000" w:themeColor="text1"/>
        </w:rPr>
        <w:fldChar w:fldCharType="begin"/>
      </w:r>
      <w:r w:rsidRPr="00F02A89">
        <w:rPr>
          <w:b/>
          <w:color w:val="000000" w:themeColor="text1"/>
        </w:rPr>
        <w:instrText xml:space="preserve"> SEQ Table \* ARABIC </w:instrText>
      </w:r>
      <w:r w:rsidRPr="00F02A89">
        <w:rPr>
          <w:b/>
          <w:color w:val="000000" w:themeColor="text1"/>
        </w:rPr>
        <w:fldChar w:fldCharType="separate"/>
      </w:r>
      <w:r w:rsidR="00323919">
        <w:rPr>
          <w:b/>
          <w:noProof/>
          <w:color w:val="000000" w:themeColor="text1"/>
        </w:rPr>
        <w:t>1</w:t>
      </w:r>
      <w:r w:rsidRPr="00F02A89">
        <w:rPr>
          <w:b/>
          <w:color w:val="000000" w:themeColor="text1"/>
        </w:rPr>
        <w:fldChar w:fldCharType="end"/>
      </w:r>
      <w:bookmarkEnd w:id="27"/>
      <w:r w:rsidRPr="00F02A89">
        <w:rPr>
          <w:b/>
          <w:color w:val="000000" w:themeColor="text1"/>
        </w:rPr>
        <w:t>:</w:t>
      </w:r>
      <w:r w:rsidRPr="00F02A89">
        <w:rPr>
          <w:color w:val="000000" w:themeColor="text1"/>
        </w:rPr>
        <w:t xml:space="preserve"> </w:t>
      </w:r>
      <w:r w:rsidRPr="00F02A89">
        <w:rPr>
          <w:i/>
          <w:color w:val="000000" w:themeColor="text1"/>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4D36E7" w:rsidRPr="00796991" w14:paraId="4C3462C9" w14:textId="77777777" w:rsidTr="009C54E8">
        <w:trPr>
          <w:jc w:val="center"/>
        </w:trPr>
        <w:tc>
          <w:tcPr>
            <w:tcW w:w="2439" w:type="dxa"/>
          </w:tcPr>
          <w:p w14:paraId="4D25A055" w14:textId="77777777" w:rsidR="004D36E7" w:rsidRPr="00796991" w:rsidRDefault="004D36E7" w:rsidP="009C54E8">
            <w:pPr>
              <w:spacing w:line="240" w:lineRule="auto"/>
              <w:jc w:val="center"/>
              <w:rPr>
                <w:b/>
                <w:sz w:val="21"/>
                <w:lang w:val="en-CA"/>
              </w:rPr>
            </w:pPr>
            <w:r w:rsidRPr="00796991">
              <w:rPr>
                <w:b/>
                <w:sz w:val="21"/>
                <w:lang w:val="en-CA"/>
              </w:rPr>
              <w:t>Requirements:</w:t>
            </w:r>
          </w:p>
        </w:tc>
        <w:tc>
          <w:tcPr>
            <w:tcW w:w="4054" w:type="dxa"/>
          </w:tcPr>
          <w:p w14:paraId="3784B6B8" w14:textId="77777777" w:rsidR="004D36E7" w:rsidRPr="00796991" w:rsidRDefault="004D36E7" w:rsidP="009C54E8">
            <w:pPr>
              <w:spacing w:line="240" w:lineRule="auto"/>
              <w:jc w:val="center"/>
              <w:rPr>
                <w:b/>
                <w:sz w:val="21"/>
                <w:lang w:val="en-CA"/>
              </w:rPr>
            </w:pPr>
            <w:r w:rsidRPr="00796991">
              <w:rPr>
                <w:b/>
                <w:sz w:val="21"/>
                <w:lang w:val="en-CA"/>
              </w:rPr>
              <w:t>Description:</w:t>
            </w:r>
          </w:p>
        </w:tc>
        <w:tc>
          <w:tcPr>
            <w:tcW w:w="2149" w:type="dxa"/>
          </w:tcPr>
          <w:p w14:paraId="79628283" w14:textId="77777777" w:rsidR="004D36E7" w:rsidRPr="00796991" w:rsidRDefault="004D36E7" w:rsidP="009C54E8">
            <w:pPr>
              <w:spacing w:line="240" w:lineRule="auto"/>
              <w:jc w:val="center"/>
              <w:rPr>
                <w:b/>
                <w:sz w:val="21"/>
                <w:lang w:val="en-CA"/>
              </w:rPr>
            </w:pPr>
            <w:r w:rsidRPr="00796991">
              <w:rPr>
                <w:b/>
                <w:sz w:val="21"/>
                <w:lang w:val="en-CA"/>
              </w:rPr>
              <w:t>Metric:</w:t>
            </w:r>
          </w:p>
        </w:tc>
        <w:tc>
          <w:tcPr>
            <w:tcW w:w="1418" w:type="dxa"/>
          </w:tcPr>
          <w:p w14:paraId="5335DB57" w14:textId="77777777" w:rsidR="004D36E7" w:rsidRPr="00796991" w:rsidRDefault="004D36E7" w:rsidP="009C54E8">
            <w:pPr>
              <w:spacing w:line="240" w:lineRule="auto"/>
              <w:jc w:val="center"/>
              <w:rPr>
                <w:b/>
                <w:sz w:val="21"/>
                <w:lang w:val="en-CA"/>
              </w:rPr>
            </w:pPr>
            <w:r w:rsidRPr="00796991">
              <w:rPr>
                <w:b/>
                <w:sz w:val="21"/>
                <w:lang w:val="en-CA"/>
              </w:rPr>
              <w:t>Prototype 1</w:t>
            </w:r>
          </w:p>
        </w:tc>
        <w:tc>
          <w:tcPr>
            <w:tcW w:w="1423" w:type="dxa"/>
          </w:tcPr>
          <w:p w14:paraId="542C8D45" w14:textId="77777777" w:rsidR="004D36E7" w:rsidRPr="00796991" w:rsidRDefault="004D36E7" w:rsidP="009C54E8">
            <w:pPr>
              <w:spacing w:line="240" w:lineRule="auto"/>
              <w:jc w:val="center"/>
              <w:rPr>
                <w:b/>
                <w:sz w:val="21"/>
                <w:lang w:val="en-CA"/>
              </w:rPr>
            </w:pPr>
            <w:r w:rsidRPr="00796991">
              <w:rPr>
                <w:b/>
                <w:sz w:val="21"/>
                <w:lang w:val="en-CA"/>
              </w:rPr>
              <w:t>Prototype 2</w:t>
            </w:r>
          </w:p>
        </w:tc>
      </w:tr>
      <w:tr w:rsidR="004D36E7" w:rsidRPr="00796991" w14:paraId="7D22B06A" w14:textId="77777777" w:rsidTr="009C54E8">
        <w:trPr>
          <w:jc w:val="center"/>
        </w:trPr>
        <w:tc>
          <w:tcPr>
            <w:tcW w:w="11483" w:type="dxa"/>
            <w:gridSpan w:val="5"/>
            <w:shd w:val="clear" w:color="auto" w:fill="E7E6E6" w:themeFill="background2"/>
          </w:tcPr>
          <w:p w14:paraId="10BEA73E" w14:textId="77777777" w:rsidR="004D36E7" w:rsidRPr="00796991" w:rsidRDefault="004D36E7" w:rsidP="009C54E8">
            <w:pPr>
              <w:spacing w:line="240" w:lineRule="auto"/>
              <w:jc w:val="center"/>
              <w:rPr>
                <w:b/>
                <w:sz w:val="21"/>
                <w:lang w:val="en-CA"/>
              </w:rPr>
            </w:pPr>
            <w:r w:rsidRPr="00796991">
              <w:rPr>
                <w:b/>
                <w:sz w:val="21"/>
                <w:lang w:val="en-CA"/>
              </w:rPr>
              <w:t>Functional Requirements:</w:t>
            </w:r>
          </w:p>
        </w:tc>
      </w:tr>
      <w:tr w:rsidR="004D36E7" w:rsidRPr="00796991" w14:paraId="7A2F8FC6" w14:textId="77777777" w:rsidTr="009C54E8">
        <w:trPr>
          <w:jc w:val="center"/>
        </w:trPr>
        <w:tc>
          <w:tcPr>
            <w:tcW w:w="2439" w:type="dxa"/>
          </w:tcPr>
          <w:p w14:paraId="36D6C9DF" w14:textId="77777777" w:rsidR="004D36E7" w:rsidRPr="00796991" w:rsidRDefault="004D36E7" w:rsidP="009C54E8">
            <w:pPr>
              <w:spacing w:line="240" w:lineRule="auto"/>
              <w:jc w:val="center"/>
              <w:rPr>
                <w:sz w:val="21"/>
                <w:lang w:val="en-CA"/>
              </w:rPr>
            </w:pPr>
            <w:r w:rsidRPr="00796991">
              <w:rPr>
                <w:sz w:val="21"/>
                <w:lang w:val="en-CA"/>
              </w:rPr>
              <w:t>Reach areas visualized by the endoscope</w:t>
            </w:r>
          </w:p>
        </w:tc>
        <w:tc>
          <w:tcPr>
            <w:tcW w:w="4054" w:type="dxa"/>
          </w:tcPr>
          <w:p w14:paraId="690B311F" w14:textId="77777777" w:rsidR="004D36E7" w:rsidRPr="00796991" w:rsidRDefault="004D36E7" w:rsidP="009C54E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6D686C8B" w14:textId="77777777" w:rsidR="004D36E7" w:rsidRPr="00796991" w:rsidRDefault="004D36E7" w:rsidP="009C54E8">
            <w:pPr>
              <w:spacing w:line="240" w:lineRule="auto"/>
              <w:jc w:val="center"/>
              <w:rPr>
                <w:sz w:val="21"/>
                <w:lang w:val="en-CA"/>
              </w:rPr>
            </w:pPr>
            <w:r w:rsidRPr="00796991">
              <w:rPr>
                <w:sz w:val="21"/>
                <w:lang w:val="en-CA"/>
              </w:rPr>
              <w:t>Number of target areas touched/accessed</w:t>
            </w:r>
          </w:p>
        </w:tc>
        <w:tc>
          <w:tcPr>
            <w:tcW w:w="1418" w:type="dxa"/>
          </w:tcPr>
          <w:p w14:paraId="5A18FB1E" w14:textId="77777777" w:rsidR="004D36E7" w:rsidRPr="00796991" w:rsidRDefault="004D36E7" w:rsidP="009C54E8">
            <w:pPr>
              <w:spacing w:line="240" w:lineRule="auto"/>
              <w:jc w:val="center"/>
              <w:rPr>
                <w:sz w:val="21"/>
                <w:lang w:val="en-CA"/>
              </w:rPr>
            </w:pPr>
          </w:p>
        </w:tc>
        <w:tc>
          <w:tcPr>
            <w:tcW w:w="1423" w:type="dxa"/>
          </w:tcPr>
          <w:p w14:paraId="0B669A06" w14:textId="77777777" w:rsidR="004D36E7" w:rsidRPr="00796991" w:rsidRDefault="004D36E7" w:rsidP="009C54E8">
            <w:pPr>
              <w:spacing w:line="240" w:lineRule="auto"/>
              <w:jc w:val="center"/>
              <w:rPr>
                <w:sz w:val="21"/>
                <w:lang w:val="en-CA"/>
              </w:rPr>
            </w:pPr>
          </w:p>
        </w:tc>
      </w:tr>
      <w:tr w:rsidR="004D36E7" w:rsidRPr="00796991" w14:paraId="30B3E3DE" w14:textId="77777777" w:rsidTr="009C54E8">
        <w:trPr>
          <w:jc w:val="center"/>
        </w:trPr>
        <w:tc>
          <w:tcPr>
            <w:tcW w:w="2439" w:type="dxa"/>
          </w:tcPr>
          <w:p w14:paraId="0DAB9698" w14:textId="77777777" w:rsidR="004D36E7" w:rsidRPr="00796991" w:rsidRDefault="004D36E7" w:rsidP="009C54E8">
            <w:pPr>
              <w:spacing w:line="240" w:lineRule="auto"/>
              <w:jc w:val="center"/>
              <w:rPr>
                <w:sz w:val="21"/>
              </w:rPr>
            </w:pPr>
            <w:r w:rsidRPr="00796991">
              <w:rPr>
                <w:sz w:val="21"/>
                <w:lang w:val="en-CA"/>
              </w:rPr>
              <w:t>Reach hard-to-reach areas such as the sinus tympani, boundaries of the antrum</w:t>
            </w:r>
          </w:p>
        </w:tc>
        <w:tc>
          <w:tcPr>
            <w:tcW w:w="4054" w:type="dxa"/>
          </w:tcPr>
          <w:p w14:paraId="0ABCFBD8" w14:textId="77777777" w:rsidR="004D36E7" w:rsidRPr="00796991" w:rsidRDefault="004D36E7" w:rsidP="009C54E8">
            <w:pPr>
              <w:spacing w:line="240" w:lineRule="auto"/>
              <w:jc w:val="center"/>
              <w:rPr>
                <w:sz w:val="21"/>
                <w:lang w:val="en-CA"/>
              </w:rPr>
            </w:pPr>
            <w:r w:rsidRPr="00796991">
              <w:rPr>
                <w:sz w:val="21"/>
                <w:lang w:val="en-CA"/>
              </w:rPr>
              <w:t>The tool tip can touch/access the sinus tympani and boundaries of the antrum. These are areas identified as hard-to-reach by the PI</w:t>
            </w:r>
          </w:p>
        </w:tc>
        <w:tc>
          <w:tcPr>
            <w:tcW w:w="2149" w:type="dxa"/>
          </w:tcPr>
          <w:p w14:paraId="0F1650E8" w14:textId="77777777" w:rsidR="004D36E7" w:rsidRPr="00796991" w:rsidRDefault="004D36E7" w:rsidP="009C54E8">
            <w:pPr>
              <w:spacing w:line="240" w:lineRule="auto"/>
              <w:jc w:val="center"/>
              <w:rPr>
                <w:sz w:val="21"/>
                <w:lang w:val="en-CA"/>
              </w:rPr>
            </w:pPr>
            <w:r w:rsidRPr="00796991">
              <w:rPr>
                <w:sz w:val="21"/>
                <w:lang w:val="en-CA"/>
              </w:rPr>
              <w:t>Sinus Tympani: PASS/FAIL</w:t>
            </w:r>
          </w:p>
          <w:p w14:paraId="662A9A0A" w14:textId="77777777" w:rsidR="004D36E7" w:rsidRPr="00796991" w:rsidRDefault="004D36E7" w:rsidP="009C54E8">
            <w:pPr>
              <w:spacing w:line="240" w:lineRule="auto"/>
              <w:jc w:val="center"/>
              <w:rPr>
                <w:sz w:val="21"/>
                <w:lang w:val="en-CA"/>
              </w:rPr>
            </w:pPr>
            <w:r w:rsidRPr="00796991">
              <w:rPr>
                <w:sz w:val="21"/>
                <w:lang w:val="en-CA"/>
              </w:rPr>
              <w:t>Antrum boundary: PASS/FAIL</w:t>
            </w:r>
          </w:p>
        </w:tc>
        <w:tc>
          <w:tcPr>
            <w:tcW w:w="1418" w:type="dxa"/>
          </w:tcPr>
          <w:p w14:paraId="0B644F99" w14:textId="77777777" w:rsidR="004D36E7" w:rsidRPr="00796991" w:rsidRDefault="004D36E7" w:rsidP="009C54E8">
            <w:pPr>
              <w:spacing w:line="240" w:lineRule="auto"/>
              <w:jc w:val="center"/>
              <w:rPr>
                <w:sz w:val="21"/>
                <w:lang w:val="en-CA"/>
              </w:rPr>
            </w:pPr>
          </w:p>
        </w:tc>
        <w:tc>
          <w:tcPr>
            <w:tcW w:w="1423" w:type="dxa"/>
          </w:tcPr>
          <w:p w14:paraId="224E4B85" w14:textId="77777777" w:rsidR="004D36E7" w:rsidRPr="00796991" w:rsidRDefault="004D36E7" w:rsidP="009C54E8">
            <w:pPr>
              <w:spacing w:line="240" w:lineRule="auto"/>
              <w:jc w:val="center"/>
              <w:rPr>
                <w:sz w:val="21"/>
                <w:lang w:val="en-CA"/>
              </w:rPr>
            </w:pPr>
          </w:p>
        </w:tc>
      </w:tr>
      <w:tr w:rsidR="004D36E7" w:rsidRPr="00796991" w14:paraId="0CA21D6A" w14:textId="77777777" w:rsidTr="009C54E8">
        <w:trPr>
          <w:jc w:val="center"/>
        </w:trPr>
        <w:tc>
          <w:tcPr>
            <w:tcW w:w="2439" w:type="dxa"/>
          </w:tcPr>
          <w:p w14:paraId="0039781F" w14:textId="77777777" w:rsidR="004D36E7" w:rsidRPr="00796991" w:rsidRDefault="004D36E7" w:rsidP="009C54E8">
            <w:pPr>
              <w:spacing w:line="240" w:lineRule="auto"/>
              <w:jc w:val="center"/>
              <w:rPr>
                <w:sz w:val="21"/>
                <w:lang w:val="en-CA"/>
              </w:rPr>
            </w:pPr>
            <w:r w:rsidRPr="00796991">
              <w:rPr>
                <w:sz w:val="21"/>
                <w:lang w:val="en-CA"/>
              </w:rPr>
              <w:t>Tip stiffness</w:t>
            </w:r>
          </w:p>
        </w:tc>
        <w:tc>
          <w:tcPr>
            <w:tcW w:w="4054" w:type="dxa"/>
          </w:tcPr>
          <w:p w14:paraId="37C1E0C7" w14:textId="77777777" w:rsidR="004D36E7" w:rsidRPr="00796991" w:rsidRDefault="004D36E7" w:rsidP="009C54E8">
            <w:pPr>
              <w:spacing w:line="240" w:lineRule="auto"/>
              <w:jc w:val="center"/>
              <w:rPr>
                <w:sz w:val="21"/>
                <w:lang w:val="en-CA"/>
              </w:rPr>
            </w:pPr>
            <w:r w:rsidRPr="00796991">
              <w:rPr>
                <w:sz w:val="21"/>
                <w:lang w:val="en-CA"/>
              </w:rPr>
              <w:t>The tool tip can withstand forces applied at the tip by bony structures and soft tissue</w:t>
            </w:r>
          </w:p>
        </w:tc>
        <w:tc>
          <w:tcPr>
            <w:tcW w:w="2149" w:type="dxa"/>
          </w:tcPr>
          <w:p w14:paraId="23D90FE2" w14:textId="77777777" w:rsidR="004D36E7" w:rsidRPr="00796991" w:rsidRDefault="004D36E7" w:rsidP="009C54E8">
            <w:pPr>
              <w:spacing w:line="240" w:lineRule="auto"/>
              <w:jc w:val="center"/>
              <w:rPr>
                <w:sz w:val="21"/>
                <w:lang w:val="en-CA"/>
              </w:rPr>
            </w:pPr>
            <w:r w:rsidRPr="00796991">
              <w:rPr>
                <w:sz w:val="21"/>
                <w:lang w:val="en-CA"/>
              </w:rPr>
              <w:t>Force required to break tip (N)</w:t>
            </w:r>
          </w:p>
        </w:tc>
        <w:tc>
          <w:tcPr>
            <w:tcW w:w="1418" w:type="dxa"/>
          </w:tcPr>
          <w:p w14:paraId="59430DF1" w14:textId="77777777" w:rsidR="004D36E7" w:rsidRPr="00796991" w:rsidRDefault="004D36E7" w:rsidP="009C54E8">
            <w:pPr>
              <w:spacing w:line="240" w:lineRule="auto"/>
              <w:jc w:val="center"/>
              <w:rPr>
                <w:sz w:val="21"/>
                <w:lang w:val="en-CA"/>
              </w:rPr>
            </w:pPr>
          </w:p>
        </w:tc>
        <w:tc>
          <w:tcPr>
            <w:tcW w:w="1423" w:type="dxa"/>
          </w:tcPr>
          <w:p w14:paraId="7C7AC345" w14:textId="77777777" w:rsidR="004D36E7" w:rsidRPr="00796991" w:rsidRDefault="004D36E7" w:rsidP="009C54E8">
            <w:pPr>
              <w:spacing w:line="240" w:lineRule="auto"/>
              <w:jc w:val="center"/>
              <w:rPr>
                <w:sz w:val="21"/>
                <w:lang w:val="en-CA"/>
              </w:rPr>
            </w:pPr>
          </w:p>
        </w:tc>
      </w:tr>
      <w:tr w:rsidR="004D36E7" w:rsidRPr="00796991" w14:paraId="04F0A9F0" w14:textId="77777777" w:rsidTr="009C54E8">
        <w:trPr>
          <w:jc w:val="center"/>
        </w:trPr>
        <w:tc>
          <w:tcPr>
            <w:tcW w:w="2439" w:type="dxa"/>
          </w:tcPr>
          <w:p w14:paraId="424F1BFD" w14:textId="77777777" w:rsidR="004D36E7" w:rsidRPr="00796991" w:rsidRDefault="004D36E7" w:rsidP="009C54E8">
            <w:pPr>
              <w:spacing w:line="240" w:lineRule="auto"/>
              <w:jc w:val="center"/>
              <w:rPr>
                <w:sz w:val="21"/>
                <w:lang w:val="en-CA"/>
              </w:rPr>
            </w:pPr>
            <w:r w:rsidRPr="00796991">
              <w:rPr>
                <w:sz w:val="21"/>
                <w:lang w:val="en-CA"/>
              </w:rPr>
              <w:t>Tip can dissect tissue</w:t>
            </w:r>
          </w:p>
        </w:tc>
        <w:tc>
          <w:tcPr>
            <w:tcW w:w="4054" w:type="dxa"/>
          </w:tcPr>
          <w:p w14:paraId="6FF18064" w14:textId="77777777" w:rsidR="004D36E7" w:rsidRPr="00796991" w:rsidRDefault="004D36E7" w:rsidP="009C54E8">
            <w:pPr>
              <w:spacing w:line="240" w:lineRule="auto"/>
              <w:jc w:val="center"/>
              <w:rPr>
                <w:sz w:val="21"/>
                <w:lang w:val="en-CA"/>
              </w:rPr>
            </w:pPr>
            <w:r w:rsidRPr="00796991">
              <w:rPr>
                <w:sz w:val="21"/>
                <w:lang w:val="en-CA"/>
              </w:rPr>
              <w:t xml:space="preserve">The tool tip is able to handle, manipulate and/or maneuvre soft tissue in order to perform surgical tasks. </w:t>
            </w:r>
          </w:p>
        </w:tc>
        <w:tc>
          <w:tcPr>
            <w:tcW w:w="2149" w:type="dxa"/>
          </w:tcPr>
          <w:p w14:paraId="1ED7611C" w14:textId="77777777" w:rsidR="004D36E7" w:rsidRPr="00796991" w:rsidRDefault="004D36E7" w:rsidP="009C54E8">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14:paraId="47B52E7C" w14:textId="77777777" w:rsidR="004D36E7" w:rsidRPr="00796991" w:rsidRDefault="004D36E7" w:rsidP="009C54E8">
            <w:pPr>
              <w:spacing w:line="240" w:lineRule="auto"/>
              <w:jc w:val="center"/>
              <w:rPr>
                <w:sz w:val="21"/>
                <w:lang w:val="en-CA"/>
              </w:rPr>
            </w:pPr>
          </w:p>
        </w:tc>
        <w:tc>
          <w:tcPr>
            <w:tcW w:w="1423" w:type="dxa"/>
          </w:tcPr>
          <w:p w14:paraId="0CC5378C" w14:textId="77777777" w:rsidR="004D36E7" w:rsidRPr="00796991" w:rsidRDefault="004D36E7" w:rsidP="009C54E8">
            <w:pPr>
              <w:spacing w:line="240" w:lineRule="auto"/>
              <w:jc w:val="center"/>
              <w:rPr>
                <w:sz w:val="21"/>
                <w:lang w:val="en-CA"/>
              </w:rPr>
            </w:pPr>
          </w:p>
        </w:tc>
      </w:tr>
      <w:tr w:rsidR="004D36E7" w:rsidRPr="00796991" w14:paraId="0B3D72E2" w14:textId="77777777" w:rsidTr="009C54E8">
        <w:trPr>
          <w:jc w:val="center"/>
        </w:trPr>
        <w:tc>
          <w:tcPr>
            <w:tcW w:w="2439" w:type="dxa"/>
          </w:tcPr>
          <w:p w14:paraId="1FB418E2" w14:textId="77777777" w:rsidR="004D36E7" w:rsidRPr="00796991" w:rsidRDefault="004D36E7" w:rsidP="009C54E8">
            <w:pPr>
              <w:spacing w:line="240" w:lineRule="auto"/>
              <w:jc w:val="center"/>
              <w:rPr>
                <w:sz w:val="21"/>
                <w:lang w:val="en-CA"/>
              </w:rPr>
            </w:pPr>
            <w:r>
              <w:rPr>
                <w:sz w:val="21"/>
                <w:lang w:val="en-CA"/>
              </w:rPr>
              <w:t>Suction</w:t>
            </w:r>
          </w:p>
        </w:tc>
        <w:tc>
          <w:tcPr>
            <w:tcW w:w="4054" w:type="dxa"/>
          </w:tcPr>
          <w:p w14:paraId="5B2B4E85" w14:textId="77777777" w:rsidR="004D36E7" w:rsidRPr="00796991" w:rsidRDefault="004D36E7" w:rsidP="009C54E8">
            <w:pPr>
              <w:spacing w:line="240" w:lineRule="auto"/>
              <w:jc w:val="center"/>
              <w:rPr>
                <w:sz w:val="21"/>
                <w:lang w:val="en-CA"/>
              </w:rPr>
            </w:pPr>
            <w:r>
              <w:rPr>
                <w:sz w:val="21"/>
                <w:lang w:val="en-CA"/>
              </w:rPr>
              <w:t>The suction power is comparable to the 19-gauge sucker and/or Panetti instruments.</w:t>
            </w:r>
          </w:p>
        </w:tc>
        <w:tc>
          <w:tcPr>
            <w:tcW w:w="2149" w:type="dxa"/>
          </w:tcPr>
          <w:p w14:paraId="27703BE7" w14:textId="77777777" w:rsidR="004D36E7" w:rsidRPr="00796991" w:rsidRDefault="004D36E7" w:rsidP="009C54E8">
            <w:pPr>
              <w:spacing w:line="240" w:lineRule="auto"/>
              <w:jc w:val="center"/>
              <w:rPr>
                <w:sz w:val="21"/>
                <w:lang w:val="en-CA"/>
              </w:rPr>
            </w:pPr>
            <w:r>
              <w:rPr>
                <w:sz w:val="21"/>
                <w:lang w:val="en-CA"/>
              </w:rPr>
              <w:t>Flow rate</w:t>
            </w:r>
          </w:p>
        </w:tc>
        <w:tc>
          <w:tcPr>
            <w:tcW w:w="1418" w:type="dxa"/>
          </w:tcPr>
          <w:p w14:paraId="17B6E2DD" w14:textId="77777777" w:rsidR="004D36E7" w:rsidRPr="00796991" w:rsidRDefault="004D36E7" w:rsidP="009C54E8">
            <w:pPr>
              <w:spacing w:line="240" w:lineRule="auto"/>
              <w:jc w:val="center"/>
              <w:rPr>
                <w:sz w:val="21"/>
                <w:lang w:val="en-CA"/>
              </w:rPr>
            </w:pPr>
          </w:p>
        </w:tc>
        <w:tc>
          <w:tcPr>
            <w:tcW w:w="1423" w:type="dxa"/>
          </w:tcPr>
          <w:p w14:paraId="5E29F8DF" w14:textId="77777777" w:rsidR="004D36E7" w:rsidRPr="00796991" w:rsidRDefault="004D36E7" w:rsidP="009C54E8">
            <w:pPr>
              <w:spacing w:line="240" w:lineRule="auto"/>
              <w:jc w:val="center"/>
              <w:rPr>
                <w:sz w:val="21"/>
                <w:lang w:val="en-CA"/>
              </w:rPr>
            </w:pPr>
          </w:p>
        </w:tc>
      </w:tr>
      <w:tr w:rsidR="004D36E7" w:rsidRPr="00796991" w14:paraId="241301E5" w14:textId="77777777" w:rsidTr="009C54E8">
        <w:trPr>
          <w:jc w:val="center"/>
        </w:trPr>
        <w:tc>
          <w:tcPr>
            <w:tcW w:w="11483" w:type="dxa"/>
            <w:gridSpan w:val="5"/>
            <w:shd w:val="clear" w:color="auto" w:fill="E7E6E6" w:themeFill="background2"/>
          </w:tcPr>
          <w:p w14:paraId="4F6D02D8" w14:textId="77777777" w:rsidR="004D36E7" w:rsidRPr="00796991" w:rsidRDefault="004D36E7" w:rsidP="009C54E8">
            <w:pPr>
              <w:spacing w:line="240" w:lineRule="auto"/>
              <w:jc w:val="center"/>
              <w:rPr>
                <w:b/>
                <w:sz w:val="21"/>
                <w:lang w:val="en-CA"/>
              </w:rPr>
            </w:pPr>
            <w:r w:rsidRPr="00796991">
              <w:rPr>
                <w:b/>
                <w:sz w:val="21"/>
                <w:lang w:val="en-CA"/>
              </w:rPr>
              <w:t>User Requirements:</w:t>
            </w:r>
          </w:p>
        </w:tc>
      </w:tr>
      <w:tr w:rsidR="004D36E7" w:rsidRPr="00796991" w14:paraId="6E76E208" w14:textId="77777777" w:rsidTr="009C54E8">
        <w:trPr>
          <w:jc w:val="center"/>
        </w:trPr>
        <w:tc>
          <w:tcPr>
            <w:tcW w:w="2439" w:type="dxa"/>
          </w:tcPr>
          <w:p w14:paraId="083C777A" w14:textId="77777777" w:rsidR="004D36E7" w:rsidRPr="00796991" w:rsidRDefault="004D36E7" w:rsidP="009C54E8">
            <w:pPr>
              <w:spacing w:line="240" w:lineRule="auto"/>
              <w:jc w:val="center"/>
              <w:rPr>
                <w:sz w:val="21"/>
              </w:rPr>
            </w:pPr>
            <w:r w:rsidRPr="00796991">
              <w:rPr>
                <w:sz w:val="21"/>
                <w:lang w:val="en-CA"/>
              </w:rPr>
              <w:t>Easy to control (grip and ergonomics of handle)</w:t>
            </w:r>
          </w:p>
        </w:tc>
        <w:tc>
          <w:tcPr>
            <w:tcW w:w="4054" w:type="dxa"/>
          </w:tcPr>
          <w:p w14:paraId="12C0292A" w14:textId="77777777" w:rsidR="004D36E7" w:rsidRPr="00796991" w:rsidRDefault="004D36E7" w:rsidP="009C54E8">
            <w:pPr>
              <w:spacing w:line="240" w:lineRule="auto"/>
              <w:jc w:val="center"/>
              <w:rPr>
                <w:sz w:val="21"/>
                <w:lang w:val="en-CA"/>
              </w:rPr>
            </w:pPr>
            <w:r w:rsidRPr="00796991">
              <w:rPr>
                <w:sz w:val="21"/>
                <w:lang w:val="en-CA"/>
              </w:rPr>
              <w:t>The surgeon can control the tool easily.</w:t>
            </w:r>
          </w:p>
        </w:tc>
        <w:tc>
          <w:tcPr>
            <w:tcW w:w="2149" w:type="dxa"/>
          </w:tcPr>
          <w:p w14:paraId="70F7D951"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F58E6F1" w14:textId="77777777" w:rsidR="004D36E7" w:rsidRPr="00796991" w:rsidRDefault="004D36E7" w:rsidP="009C54E8">
            <w:pPr>
              <w:spacing w:line="240" w:lineRule="auto"/>
              <w:jc w:val="center"/>
              <w:rPr>
                <w:sz w:val="21"/>
                <w:lang w:val="en-CA"/>
              </w:rPr>
            </w:pPr>
          </w:p>
        </w:tc>
        <w:tc>
          <w:tcPr>
            <w:tcW w:w="1423" w:type="dxa"/>
          </w:tcPr>
          <w:p w14:paraId="40A0A8C2" w14:textId="77777777" w:rsidR="004D36E7" w:rsidRPr="00796991" w:rsidRDefault="004D36E7" w:rsidP="009C54E8">
            <w:pPr>
              <w:spacing w:line="240" w:lineRule="auto"/>
              <w:jc w:val="center"/>
              <w:rPr>
                <w:sz w:val="21"/>
                <w:lang w:val="en-CA"/>
              </w:rPr>
            </w:pPr>
          </w:p>
        </w:tc>
      </w:tr>
      <w:tr w:rsidR="004D36E7" w:rsidRPr="00796991" w14:paraId="53851D14" w14:textId="77777777" w:rsidTr="009C54E8">
        <w:trPr>
          <w:jc w:val="center"/>
        </w:trPr>
        <w:tc>
          <w:tcPr>
            <w:tcW w:w="2439" w:type="dxa"/>
          </w:tcPr>
          <w:p w14:paraId="61CA38A7" w14:textId="77777777" w:rsidR="004D36E7" w:rsidRPr="00796991" w:rsidRDefault="004D36E7" w:rsidP="009C54E8">
            <w:pPr>
              <w:spacing w:line="240" w:lineRule="auto"/>
              <w:jc w:val="center"/>
              <w:rPr>
                <w:sz w:val="21"/>
              </w:rPr>
            </w:pPr>
            <w:r w:rsidRPr="00796991">
              <w:rPr>
                <w:sz w:val="21"/>
                <w:lang w:val="en-CA"/>
              </w:rPr>
              <w:t>Easy to use (grip and ergonomics of handle)</w:t>
            </w:r>
          </w:p>
        </w:tc>
        <w:tc>
          <w:tcPr>
            <w:tcW w:w="4054" w:type="dxa"/>
          </w:tcPr>
          <w:p w14:paraId="25EC404D" w14:textId="77777777" w:rsidR="004D36E7" w:rsidRPr="00796991" w:rsidRDefault="004D36E7" w:rsidP="009C54E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736B9772"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019DE994" w14:textId="77777777" w:rsidR="004D36E7" w:rsidRPr="00796991" w:rsidRDefault="004D36E7" w:rsidP="009C54E8">
            <w:pPr>
              <w:spacing w:line="240" w:lineRule="auto"/>
              <w:jc w:val="center"/>
              <w:rPr>
                <w:sz w:val="21"/>
                <w:lang w:val="en-CA"/>
              </w:rPr>
            </w:pPr>
          </w:p>
        </w:tc>
        <w:tc>
          <w:tcPr>
            <w:tcW w:w="1423" w:type="dxa"/>
          </w:tcPr>
          <w:p w14:paraId="22167B4E" w14:textId="77777777" w:rsidR="004D36E7" w:rsidRPr="00796991" w:rsidRDefault="004D36E7" w:rsidP="009C54E8">
            <w:pPr>
              <w:spacing w:line="240" w:lineRule="auto"/>
              <w:jc w:val="center"/>
              <w:rPr>
                <w:sz w:val="21"/>
                <w:lang w:val="en-CA"/>
              </w:rPr>
            </w:pPr>
          </w:p>
        </w:tc>
      </w:tr>
      <w:tr w:rsidR="004D36E7" w:rsidRPr="00796991" w14:paraId="43E73D8B" w14:textId="77777777" w:rsidTr="009C54E8">
        <w:trPr>
          <w:jc w:val="center"/>
        </w:trPr>
        <w:tc>
          <w:tcPr>
            <w:tcW w:w="2439" w:type="dxa"/>
          </w:tcPr>
          <w:p w14:paraId="34B96105" w14:textId="77777777" w:rsidR="004D36E7" w:rsidRPr="00796991" w:rsidRDefault="004D36E7" w:rsidP="009C54E8">
            <w:pPr>
              <w:spacing w:line="240" w:lineRule="auto"/>
              <w:jc w:val="center"/>
              <w:rPr>
                <w:sz w:val="21"/>
                <w:lang w:val="en-CA"/>
              </w:rPr>
            </w:pPr>
            <w:r w:rsidRPr="00796991">
              <w:rPr>
                <w:sz w:val="21"/>
                <w:lang w:val="en-CA"/>
              </w:rPr>
              <w:t>Feels like an existing tool</w:t>
            </w:r>
          </w:p>
        </w:tc>
        <w:tc>
          <w:tcPr>
            <w:tcW w:w="4054" w:type="dxa"/>
          </w:tcPr>
          <w:p w14:paraId="46CBC965" w14:textId="77777777" w:rsidR="004D36E7" w:rsidRPr="00796991" w:rsidRDefault="004D36E7" w:rsidP="009C54E8">
            <w:pPr>
              <w:spacing w:line="240" w:lineRule="auto"/>
              <w:jc w:val="center"/>
              <w:rPr>
                <w:sz w:val="21"/>
                <w:lang w:val="en-CA"/>
              </w:rPr>
            </w:pPr>
            <w:r w:rsidRPr="00796991">
              <w:rPr>
                <w:sz w:val="21"/>
                <w:lang w:val="en-CA"/>
              </w:rPr>
              <w:t xml:space="preserve">The tool feels like the current tools used by the surgeon such that they do not have to </w:t>
            </w:r>
            <w:r w:rsidRPr="00796991">
              <w:rPr>
                <w:sz w:val="21"/>
                <w:lang w:val="en-CA"/>
              </w:rPr>
              <w:lastRenderedPageBreak/>
              <w:t xml:space="preserve">learn how to use a completely new tool design. </w:t>
            </w:r>
          </w:p>
        </w:tc>
        <w:tc>
          <w:tcPr>
            <w:tcW w:w="2149" w:type="dxa"/>
          </w:tcPr>
          <w:p w14:paraId="12F9F399" w14:textId="77777777" w:rsidR="004D36E7" w:rsidRPr="00796991" w:rsidRDefault="004D36E7" w:rsidP="009C54E8">
            <w:pPr>
              <w:spacing w:line="240" w:lineRule="auto"/>
              <w:jc w:val="center"/>
              <w:rPr>
                <w:sz w:val="21"/>
                <w:lang w:val="en-CA"/>
              </w:rPr>
            </w:pPr>
            <w:r w:rsidRPr="00796991">
              <w:rPr>
                <w:sz w:val="21"/>
                <w:lang w:val="en-CA"/>
              </w:rPr>
              <w:lastRenderedPageBreak/>
              <w:t>Surgeon feedback (Likert scale rating)</w:t>
            </w:r>
          </w:p>
        </w:tc>
        <w:tc>
          <w:tcPr>
            <w:tcW w:w="1418" w:type="dxa"/>
          </w:tcPr>
          <w:p w14:paraId="1A02E823" w14:textId="77777777" w:rsidR="004D36E7" w:rsidRPr="00796991" w:rsidRDefault="004D36E7" w:rsidP="009C54E8">
            <w:pPr>
              <w:spacing w:line="240" w:lineRule="auto"/>
              <w:jc w:val="center"/>
              <w:rPr>
                <w:sz w:val="21"/>
                <w:lang w:val="en-CA"/>
              </w:rPr>
            </w:pPr>
          </w:p>
        </w:tc>
        <w:tc>
          <w:tcPr>
            <w:tcW w:w="1423" w:type="dxa"/>
          </w:tcPr>
          <w:p w14:paraId="7C9038FD" w14:textId="77777777" w:rsidR="004D36E7" w:rsidRPr="00796991" w:rsidRDefault="004D36E7" w:rsidP="009C54E8">
            <w:pPr>
              <w:spacing w:line="240" w:lineRule="auto"/>
              <w:jc w:val="center"/>
              <w:rPr>
                <w:sz w:val="21"/>
                <w:lang w:val="en-CA"/>
              </w:rPr>
            </w:pPr>
          </w:p>
        </w:tc>
      </w:tr>
      <w:tr w:rsidR="004D36E7" w:rsidRPr="00796991" w14:paraId="0018630F" w14:textId="77777777" w:rsidTr="009C54E8">
        <w:trPr>
          <w:jc w:val="center"/>
        </w:trPr>
        <w:tc>
          <w:tcPr>
            <w:tcW w:w="11483" w:type="dxa"/>
            <w:gridSpan w:val="5"/>
            <w:shd w:val="clear" w:color="auto" w:fill="E7E6E6" w:themeFill="background2"/>
          </w:tcPr>
          <w:p w14:paraId="1930CC40" w14:textId="77777777" w:rsidR="004D36E7" w:rsidRPr="00796991" w:rsidRDefault="004D36E7" w:rsidP="009C54E8">
            <w:pPr>
              <w:spacing w:line="240" w:lineRule="auto"/>
              <w:jc w:val="center"/>
              <w:rPr>
                <w:b/>
                <w:sz w:val="21"/>
                <w:lang w:val="en-CA"/>
              </w:rPr>
            </w:pPr>
            <w:r w:rsidRPr="00796991">
              <w:rPr>
                <w:b/>
                <w:sz w:val="21"/>
                <w:lang w:val="en-CA"/>
              </w:rPr>
              <w:lastRenderedPageBreak/>
              <w:t>Constraints:</w:t>
            </w:r>
          </w:p>
        </w:tc>
      </w:tr>
      <w:tr w:rsidR="004D36E7" w:rsidRPr="00796991" w14:paraId="61966DBE" w14:textId="77777777" w:rsidTr="009C54E8">
        <w:trPr>
          <w:jc w:val="center"/>
        </w:trPr>
        <w:tc>
          <w:tcPr>
            <w:tcW w:w="2439" w:type="dxa"/>
          </w:tcPr>
          <w:p w14:paraId="429CE594" w14:textId="77777777" w:rsidR="004D36E7" w:rsidRPr="00796991" w:rsidRDefault="004D36E7" w:rsidP="009C54E8">
            <w:pPr>
              <w:spacing w:line="240" w:lineRule="auto"/>
              <w:jc w:val="center"/>
              <w:rPr>
                <w:sz w:val="21"/>
              </w:rPr>
            </w:pPr>
            <w:r w:rsidRPr="00796991">
              <w:rPr>
                <w:sz w:val="21"/>
                <w:lang w:val="en-CA"/>
              </w:rPr>
              <w:t>Fit alongside the endoscope</w:t>
            </w:r>
          </w:p>
        </w:tc>
        <w:tc>
          <w:tcPr>
            <w:tcW w:w="4054" w:type="dxa"/>
          </w:tcPr>
          <w:p w14:paraId="18204246" w14:textId="77777777" w:rsidR="004D36E7" w:rsidRPr="00796991" w:rsidRDefault="004D36E7" w:rsidP="009C54E8">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289B40F0"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16F1EE" w14:textId="77777777" w:rsidR="004D36E7" w:rsidRPr="00796991" w:rsidRDefault="004D36E7" w:rsidP="009C54E8">
            <w:pPr>
              <w:spacing w:line="240" w:lineRule="auto"/>
              <w:jc w:val="center"/>
              <w:rPr>
                <w:sz w:val="21"/>
                <w:lang w:val="en-CA"/>
              </w:rPr>
            </w:pPr>
          </w:p>
        </w:tc>
        <w:tc>
          <w:tcPr>
            <w:tcW w:w="1423" w:type="dxa"/>
          </w:tcPr>
          <w:p w14:paraId="764C20E2" w14:textId="77777777" w:rsidR="004D36E7" w:rsidRPr="00796991" w:rsidRDefault="004D36E7" w:rsidP="009C54E8">
            <w:pPr>
              <w:spacing w:line="240" w:lineRule="auto"/>
              <w:jc w:val="center"/>
              <w:rPr>
                <w:sz w:val="21"/>
                <w:lang w:val="en-CA"/>
              </w:rPr>
            </w:pPr>
          </w:p>
        </w:tc>
      </w:tr>
      <w:tr w:rsidR="004D36E7" w:rsidRPr="00796991" w14:paraId="108D618B" w14:textId="77777777" w:rsidTr="009C54E8">
        <w:trPr>
          <w:jc w:val="center"/>
        </w:trPr>
        <w:tc>
          <w:tcPr>
            <w:tcW w:w="2439" w:type="dxa"/>
          </w:tcPr>
          <w:p w14:paraId="62FD04BD" w14:textId="77777777" w:rsidR="004D36E7" w:rsidRPr="00796991" w:rsidRDefault="004D36E7" w:rsidP="009C54E8">
            <w:pPr>
              <w:spacing w:line="240" w:lineRule="auto"/>
              <w:jc w:val="center"/>
              <w:rPr>
                <w:sz w:val="21"/>
                <w:lang w:val="en-CA"/>
              </w:rPr>
            </w:pPr>
            <w:r w:rsidRPr="00796991">
              <w:rPr>
                <w:sz w:val="21"/>
                <w:lang w:val="en-CA"/>
              </w:rPr>
              <w:t>Fit inside the ear canal</w:t>
            </w:r>
          </w:p>
        </w:tc>
        <w:tc>
          <w:tcPr>
            <w:tcW w:w="4054" w:type="dxa"/>
          </w:tcPr>
          <w:p w14:paraId="1FABA406" w14:textId="77777777" w:rsidR="004D36E7" w:rsidRPr="00796991" w:rsidRDefault="004D36E7" w:rsidP="009C54E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6C03A19"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81823C" w14:textId="77777777" w:rsidR="004D36E7" w:rsidRPr="00796991" w:rsidRDefault="004D36E7" w:rsidP="009C54E8">
            <w:pPr>
              <w:spacing w:line="240" w:lineRule="auto"/>
              <w:jc w:val="center"/>
              <w:rPr>
                <w:sz w:val="21"/>
                <w:lang w:val="en-CA"/>
              </w:rPr>
            </w:pPr>
          </w:p>
        </w:tc>
        <w:tc>
          <w:tcPr>
            <w:tcW w:w="1423" w:type="dxa"/>
          </w:tcPr>
          <w:p w14:paraId="6E6E17A1" w14:textId="77777777" w:rsidR="004D36E7" w:rsidRPr="00796991" w:rsidRDefault="004D36E7" w:rsidP="009C54E8">
            <w:pPr>
              <w:spacing w:line="240" w:lineRule="auto"/>
              <w:jc w:val="center"/>
              <w:rPr>
                <w:sz w:val="21"/>
                <w:lang w:val="en-CA"/>
              </w:rPr>
            </w:pPr>
          </w:p>
        </w:tc>
      </w:tr>
      <w:tr w:rsidR="004D36E7" w:rsidRPr="00796991" w14:paraId="529B7C83" w14:textId="77777777" w:rsidTr="009C54E8">
        <w:trPr>
          <w:jc w:val="center"/>
        </w:trPr>
        <w:tc>
          <w:tcPr>
            <w:tcW w:w="2439" w:type="dxa"/>
          </w:tcPr>
          <w:p w14:paraId="1AE3D443" w14:textId="77777777" w:rsidR="004D36E7" w:rsidRPr="00796991" w:rsidRDefault="004D36E7" w:rsidP="009C54E8">
            <w:pPr>
              <w:spacing w:line="240" w:lineRule="auto"/>
              <w:jc w:val="center"/>
              <w:rPr>
                <w:sz w:val="21"/>
                <w:lang w:val="en-CA"/>
              </w:rPr>
            </w:pPr>
            <w:r w:rsidRPr="00796991">
              <w:rPr>
                <w:sz w:val="21"/>
                <w:lang w:val="en-CA"/>
              </w:rPr>
              <w:t>Sterilizability</w:t>
            </w:r>
          </w:p>
        </w:tc>
        <w:tc>
          <w:tcPr>
            <w:tcW w:w="4054" w:type="dxa"/>
          </w:tcPr>
          <w:p w14:paraId="3152BBBF" w14:textId="77777777" w:rsidR="004D36E7" w:rsidRPr="00796991" w:rsidRDefault="004D36E7" w:rsidP="009C54E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4DF96B13" w14:textId="77777777" w:rsidR="004D36E7" w:rsidRPr="00796991" w:rsidRDefault="004D36E7" w:rsidP="009C54E8">
            <w:pPr>
              <w:spacing w:line="240" w:lineRule="auto"/>
              <w:jc w:val="center"/>
              <w:rPr>
                <w:sz w:val="21"/>
                <w:lang w:val="en-CA"/>
              </w:rPr>
            </w:pPr>
            <w:r w:rsidRPr="00796991">
              <w:rPr>
                <w:sz w:val="21"/>
                <w:lang w:val="en-CA"/>
              </w:rPr>
              <w:t>PASS/FAIL</w:t>
            </w:r>
          </w:p>
        </w:tc>
        <w:tc>
          <w:tcPr>
            <w:tcW w:w="1418" w:type="dxa"/>
          </w:tcPr>
          <w:p w14:paraId="748D85D3" w14:textId="77777777" w:rsidR="004D36E7" w:rsidRPr="00796991" w:rsidRDefault="004D36E7" w:rsidP="009C54E8">
            <w:pPr>
              <w:spacing w:line="240" w:lineRule="auto"/>
              <w:jc w:val="center"/>
              <w:rPr>
                <w:sz w:val="21"/>
                <w:lang w:val="en-CA"/>
              </w:rPr>
            </w:pPr>
          </w:p>
        </w:tc>
        <w:tc>
          <w:tcPr>
            <w:tcW w:w="1423" w:type="dxa"/>
          </w:tcPr>
          <w:p w14:paraId="7453EC41" w14:textId="77777777" w:rsidR="004D36E7" w:rsidRPr="00796991" w:rsidRDefault="004D36E7" w:rsidP="009C54E8">
            <w:pPr>
              <w:spacing w:line="240" w:lineRule="auto"/>
              <w:jc w:val="center"/>
              <w:rPr>
                <w:sz w:val="21"/>
                <w:lang w:val="en-CA"/>
              </w:rPr>
            </w:pPr>
          </w:p>
        </w:tc>
      </w:tr>
    </w:tbl>
    <w:p w14:paraId="37EF46CA" w14:textId="5951438F"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w:t>
      </w:r>
    </w:p>
    <w:p w14:paraId="18607714" w14:textId="2AF14DC7" w:rsidR="00D73F5D" w:rsidRPr="00D73F5D" w:rsidRDefault="00D73F5D" w:rsidP="00D73F5D">
      <w:r>
        <w:tab/>
      </w:r>
      <w:r w:rsidR="00F96112">
        <w:t xml:space="preserve">The requirements of the instrument tip are: ability to reach and dissect structures and tissues, maintain stiffness, suction and be easy to control. </w:t>
      </w:r>
      <w:r>
        <w:t>The instrument tip</w:t>
      </w:r>
      <w:r w:rsidR="00F96112">
        <w:t xml:space="preserve"> was designed to be flexible and controllable by a simple mechanism at the handle.</w:t>
      </w:r>
      <w:r>
        <w:t xml:space="preserve"> </w:t>
      </w:r>
      <w:r w:rsidR="00F96112">
        <w:t xml:space="preserve">A </w:t>
      </w:r>
      <w:r w:rsidR="00591E49">
        <w:t>single</w:t>
      </w:r>
      <w:r w:rsidR="00F96112">
        <w:t xml:space="preserve"> degree of freedom compliant joint design fabricated from a nitinol metal tube w</w:t>
      </w:r>
      <w:r>
        <w:t>as selected so that it would be easy to control, requiring minimal effort by the surgeon</w:t>
      </w:r>
      <w:r w:rsidR="00F96112">
        <w:t>, able to suction and maintain stiffness due to the metallic properties</w:t>
      </w:r>
      <w:r>
        <w:t xml:space="preserve">. </w:t>
      </w:r>
    </w:p>
    <w:p w14:paraId="717B7624" w14:textId="427C4B5A" w:rsidR="004214EE" w:rsidRDefault="0088424C" w:rsidP="00796991">
      <w:pPr>
        <w:ind w:firstLine="720"/>
        <w:jc w:val="both"/>
        <w:rPr>
          <w:lang w:val="en-CA"/>
        </w:rPr>
      </w:pPr>
      <w:r w:rsidRPr="00654D96">
        <w:rPr>
          <w:b/>
          <w:noProof/>
          <w:sz w:val="18"/>
          <w:szCs w:val="18"/>
          <w:lang w:bidi="ar-SA"/>
        </w:rPr>
        <w:drawing>
          <wp:anchor distT="0" distB="0" distL="114300" distR="114300" simplePos="0" relativeHeight="251654656" behindDoc="0" locked="0" layoutInCell="1" allowOverlap="1" wp14:anchorId="529336F7" wp14:editId="3098AE58">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8"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 xml:space="preserve">The CIGITI lab </w:t>
      </w:r>
      <w:r w:rsidR="004214EE">
        <w:t xml:space="preserve">develops notched tube compliant </w:t>
      </w:r>
      <w:r w:rsidR="00591E49">
        <w:t>joints</w:t>
      </w:r>
      <w:r w:rsidR="004214EE">
        <w:t xml:space="preserve"> </w:t>
      </w:r>
      <w:r w:rsidR="004214EE" w:rsidRPr="006F3CAA">
        <w:rPr>
          <w:lang w:val="en-CA"/>
        </w:rPr>
        <w:t>which define t</w:t>
      </w:r>
      <w:r w:rsidR="004214EE">
        <w:rPr>
          <w:lang w:val="en-CA"/>
        </w:rPr>
        <w:t xml:space="preserve">he underlying mechanism of the controllable flexible </w:t>
      </w:r>
      <w:r w:rsidR="00591E49">
        <w:rPr>
          <w:lang w:val="en-CA"/>
        </w:rPr>
        <w:t>tip</w:t>
      </w:r>
      <w:r w:rsidR="004214EE">
        <w:rPr>
          <w:lang w:val="en-CA"/>
        </w:rPr>
        <w:t>, see</w:t>
      </w:r>
      <w:r w:rsidR="00B63C7D" w:rsidRPr="00B63C7D">
        <w:rPr>
          <w:lang w:val="en-CA"/>
        </w:rPr>
        <w:t xml:space="preserve"> </w:t>
      </w:r>
      <w:r w:rsidR="00B63C7D" w:rsidRPr="00B63C7D">
        <w:rPr>
          <w:lang w:val="en-CA"/>
        </w:rPr>
        <w:fldChar w:fldCharType="begin"/>
      </w:r>
      <w:r w:rsidR="00B63C7D" w:rsidRPr="00B63C7D">
        <w:rPr>
          <w:lang w:val="en-CA"/>
        </w:rPr>
        <w:instrText xml:space="preserve"> REF _Ref495407957 \h </w:instrText>
      </w:r>
      <w:r w:rsidR="00B63C7D" w:rsidRPr="00B63C7D">
        <w:rPr>
          <w:lang w:val="en-CA"/>
        </w:rPr>
      </w:r>
      <w:r w:rsidR="00B63C7D">
        <w:rPr>
          <w:lang w:val="en-CA"/>
        </w:rPr>
        <w:instrText xml:space="preserve"> \* MERGEFORMAT </w:instrText>
      </w:r>
      <w:r w:rsidR="00B63C7D" w:rsidRPr="00B63C7D">
        <w:rPr>
          <w:lang w:val="en-CA"/>
        </w:rPr>
        <w:fldChar w:fldCharType="separate"/>
      </w:r>
      <w:r w:rsidR="00B63C7D" w:rsidRPr="00B63C7D">
        <w:rPr>
          <w:lang w:val="en-CA"/>
        </w:rPr>
        <w:t>Figure 6</w:t>
      </w:r>
      <w:r w:rsidR="00B63C7D" w:rsidRPr="00B63C7D">
        <w:rPr>
          <w:lang w:val="en-CA"/>
        </w:rPr>
        <w:fldChar w:fldCharType="end"/>
      </w:r>
      <w:r w:rsidR="004214EE">
        <w:rPr>
          <w:lang w:val="en-CA"/>
        </w:rPr>
        <w:t xml:space="preserve">. It is a </w:t>
      </w:r>
      <w:r w:rsidR="00591E49">
        <w:rPr>
          <w:lang w:val="en-CA"/>
        </w:rPr>
        <w:t>single</w:t>
      </w:r>
      <w:r w:rsidR="004214EE">
        <w:rPr>
          <w:lang w:val="en-CA"/>
        </w:rPr>
        <w:t xml:space="preserve"> degree of freedom compliant joint </w:t>
      </w:r>
      <w:r w:rsidR="00902EF9">
        <w:rPr>
          <w:lang w:val="en-CA"/>
        </w:rPr>
        <w:t>with notches</w:t>
      </w:r>
      <w:r w:rsidR="004214EE">
        <w:rPr>
          <w:lang w:val="en-CA"/>
        </w:rPr>
        <w:t xml:space="preserve"> cut into a nitinol tube. Nitinol is a superelastic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14:paraId="5856121D" w14:textId="7901B8A0" w:rsidR="008F0A13" w:rsidRDefault="00902EF9" w:rsidP="008F0A13">
      <w:pPr>
        <w:ind w:firstLine="720"/>
        <w:jc w:val="both"/>
        <w:rPr>
          <w:lang w:val="en-CA"/>
        </w:rPr>
      </w:pPr>
      <w:r>
        <w:rPr>
          <w:lang w:val="en-CA"/>
        </w:rPr>
        <w:t xml:space="preserve">The rectangular notches are </w:t>
      </w:r>
      <w:r w:rsidR="0024716E">
        <w:rPr>
          <w:lang w:val="en-CA"/>
        </w:rPr>
        <w:t>machined</w:t>
      </w:r>
      <w:r>
        <w:rPr>
          <w:lang w:val="en-CA"/>
        </w:rPr>
        <w:t xml:space="preserve"> in the CIGITI lab by myself using a micromilling machine. </w:t>
      </w:r>
      <w:r w:rsidR="001E274C">
        <w:rPr>
          <w:lang w:val="en-CA"/>
        </w:rPr>
        <w:t>The CCM</w:t>
      </w:r>
      <w:r w:rsidR="0024716E">
        <w:rPr>
          <w:lang w:val="en-CA"/>
        </w:rPr>
        <w:t xml:space="preserve"> notches are</w:t>
      </w:r>
      <w:r>
        <w:rPr>
          <w:lang w:val="en-CA"/>
        </w:rPr>
        <w:t xml:space="preserve"> laser cut and</w:t>
      </w:r>
      <w:r w:rsidR="0024716E">
        <w:rPr>
          <w:lang w:val="en-CA"/>
        </w:rPr>
        <w:t xml:space="preserve"> increase</w:t>
      </w:r>
      <w:r w:rsidR="001E274C">
        <w:rPr>
          <w:lang w:val="en-CA"/>
        </w:rPr>
        <w:t xml:space="preserve"> the strength of the wrist, while achieving the same bending angle compared to the rectangular wrist </w:t>
      </w:r>
      <w:r w:rsidR="001E274C" w:rsidRPr="001E274C">
        <w:rPr>
          <w:highlight w:val="yellow"/>
          <w:lang w:val="en-CA"/>
        </w:rPr>
        <w:t>[insert citation</w:t>
      </w:r>
      <w:r w:rsidR="001E274C">
        <w:rPr>
          <w:lang w:val="en-CA"/>
        </w:rPr>
        <w:t>]. The CCM wrist is beneficial for TEES as it enables a stronger, stiffer tip that would not break as easily</w:t>
      </w:r>
      <w:r w:rsidR="0024716E">
        <w:rPr>
          <w:lang w:val="en-CA"/>
        </w:rPr>
        <w:t xml:space="preserve"> and</w:t>
      </w:r>
      <w:r w:rsidR="001E274C">
        <w:rPr>
          <w:lang w:val="en-CA"/>
        </w:rPr>
        <w:t xml:space="preserve"> be able to handle/dissect tissue without being flimsy. </w:t>
      </w:r>
    </w:p>
    <w:p w14:paraId="49F4BDA9" w14:textId="77777777" w:rsidR="0088424C" w:rsidRPr="00A113ED" w:rsidRDefault="004214EE" w:rsidP="00A113ED">
      <w:pPr>
        <w:keepNext/>
        <w:jc w:val="both"/>
        <w:rPr>
          <w:sz w:val="18"/>
          <w:szCs w:val="18"/>
          <w:lang w:val="en-CA"/>
        </w:rPr>
      </w:pPr>
      <w:bookmarkStart w:id="28" w:name="_Ref495407957"/>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296DB7">
        <w:rPr>
          <w:b/>
          <w:noProof/>
          <w:sz w:val="18"/>
          <w:szCs w:val="18"/>
        </w:rPr>
        <w:t>6</w:t>
      </w:r>
      <w:r w:rsidRPr="00992B8F">
        <w:rPr>
          <w:b/>
          <w:sz w:val="18"/>
          <w:szCs w:val="18"/>
        </w:rPr>
        <w:fldChar w:fldCharType="end"/>
      </w:r>
      <w:bookmarkEnd w:id="28"/>
      <w:r w:rsidRPr="00992B8F">
        <w:rPr>
          <w:b/>
          <w:sz w:val="18"/>
          <w:szCs w:val="18"/>
        </w:rPr>
        <w:t>:</w:t>
      </w:r>
      <w:r w:rsidRPr="00992B8F">
        <w:rPr>
          <w:sz w:val="18"/>
          <w:szCs w:val="18"/>
        </w:rPr>
        <w:t xml:space="preserve"> </w:t>
      </w:r>
      <w:r w:rsidRPr="00992B8F">
        <w:rPr>
          <w:bCs/>
          <w:sz w:val="18"/>
          <w:szCs w:val="18"/>
          <w:lang w:val="en-CA"/>
        </w:rPr>
        <w:t>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nitinol tu</w:t>
      </w:r>
      <w:r w:rsidRPr="00992B8F">
        <w:rPr>
          <w:sz w:val="18"/>
          <w:szCs w:val="18"/>
          <w:lang w:val="en-CA"/>
        </w:rPr>
        <w:t xml:space="preserve">be to manufacture prototype 2. A cable is attached at the ‘weld spot connection’ and pulling on the cable (downward as shown in the image) causes the joint to bend. </w:t>
      </w:r>
    </w:p>
    <w:p w14:paraId="4ED848E6" w14:textId="77777777" w:rsidR="008F0A13" w:rsidRDefault="008F0A13" w:rsidP="00F3756A">
      <w:pPr>
        <w:pStyle w:val="Heading2"/>
        <w:rPr>
          <w:lang w:val="en-CA"/>
        </w:rPr>
      </w:pPr>
    </w:p>
    <w:p w14:paraId="4FB633BA" w14:textId="5B174543" w:rsidR="004214EE" w:rsidRDefault="0057177B" w:rsidP="00F3756A">
      <w:pPr>
        <w:pStyle w:val="Heading2"/>
        <w:rPr>
          <w:lang w:val="en-CA"/>
        </w:rPr>
      </w:pPr>
      <w:r>
        <w:rPr>
          <w:lang w:val="en-CA"/>
        </w:rPr>
        <w:lastRenderedPageBreak/>
        <w:t>3.</w:t>
      </w:r>
      <w:r w:rsidR="00F3756A">
        <w:rPr>
          <w:lang w:val="en-CA"/>
        </w:rPr>
        <w:t xml:space="preserve">1.2. </w:t>
      </w:r>
      <w:r w:rsidR="004214EE">
        <w:rPr>
          <w:lang w:val="en-CA"/>
        </w:rPr>
        <w:t>Steerable Instrument Handle Design:</w:t>
      </w:r>
    </w:p>
    <w:p w14:paraId="1BEB365F" w14:textId="064D3801" w:rsidR="004214EE" w:rsidRDefault="00900D4E" w:rsidP="00663FF9">
      <w:pPr>
        <w:jc w:val="both"/>
        <w:rPr>
          <w:lang w:val="en-CA"/>
        </w:rPr>
      </w:pPr>
      <w:r w:rsidRPr="00654D96">
        <w:rPr>
          <w:noProof/>
          <w:lang w:bidi="ar-SA"/>
        </w:rPr>
        <w:drawing>
          <wp:anchor distT="0" distB="0" distL="114300" distR="114300" simplePos="0" relativeHeight="251655680" behindDoc="0" locked="0" layoutInCell="1" allowOverlap="1" wp14:anchorId="33BD67FA" wp14:editId="6C6521FC">
            <wp:simplePos x="0" y="0"/>
            <wp:positionH relativeFrom="column">
              <wp:posOffset>16510</wp:posOffset>
            </wp:positionH>
            <wp:positionV relativeFrom="paragraph">
              <wp:posOffset>1544955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9"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FF62E5">
        <w:rPr>
          <w:lang w:val="en-CA"/>
        </w:rPr>
        <w:tab/>
      </w:r>
      <w:r w:rsidR="00B26B18">
        <w:rPr>
          <w:lang w:val="en-CA"/>
        </w:rPr>
        <w:t>After</w:t>
      </w:r>
      <w:r w:rsidR="00053C27">
        <w:rPr>
          <w:lang w:val="en-CA"/>
        </w:rPr>
        <w:t xml:space="preserve"> observing</w:t>
      </w:r>
      <w:r w:rsidR="004214EE">
        <w:rPr>
          <w:lang w:val="en-CA"/>
        </w:rPr>
        <w:t xml:space="preserve"> the PI perform </w:t>
      </w:r>
      <w:r w:rsidR="00B26B18">
        <w:rPr>
          <w:lang w:val="en-CA"/>
        </w:rPr>
        <w:t xml:space="preserve">multiple </w:t>
      </w:r>
      <w:r w:rsidR="004214EE">
        <w:rPr>
          <w:lang w:val="en-CA"/>
        </w:rPr>
        <w:t xml:space="preserve">TEES cases and interviewing the PI and his colleagues at the 2016 Endoscopic Ear Surgery Course in Toronto, it was determined that </w:t>
      </w:r>
      <w:r w:rsidR="00740F0A">
        <w:rPr>
          <w:lang w:val="en-CA"/>
        </w:rPr>
        <w:t xml:space="preserve">the </w:t>
      </w:r>
      <w:r w:rsidR="00053C27">
        <w:rPr>
          <w:lang w:val="en-CA"/>
        </w:rPr>
        <w:t xml:space="preserve">instrument’s handle should </w:t>
      </w:r>
      <w:r w:rsidR="00740F0A">
        <w:rPr>
          <w:lang w:val="en-CA"/>
        </w:rPr>
        <w:t xml:space="preserve">allow the surgeon to maintain </w:t>
      </w:r>
      <w:r w:rsidR="00B26B18">
        <w:rPr>
          <w:lang w:val="en-CA"/>
        </w:rPr>
        <w:t>the</w:t>
      </w:r>
      <w:r w:rsidR="00740F0A">
        <w:rPr>
          <w:lang w:val="en-CA"/>
        </w:rPr>
        <w:t xml:space="preserve"> same grip as with existing instruments for </w:t>
      </w:r>
      <w:r w:rsidR="00B26B18">
        <w:rPr>
          <w:lang w:val="en-CA"/>
        </w:rPr>
        <w:t>ease of use</w:t>
      </w:r>
      <w:r w:rsidR="004214EE">
        <w:rPr>
          <w:lang w:val="en-CA"/>
        </w:rPr>
        <w:t>. The goal of the new TEES instrument would be to help the surgeon perform TEES</w:t>
      </w:r>
      <w:r w:rsidR="00740F0A">
        <w:rPr>
          <w:lang w:val="en-CA"/>
        </w:rPr>
        <w:t xml:space="preserve"> rather than introduce a new challenge of</w:t>
      </w:r>
      <w:r w:rsidR="004214EE">
        <w:rPr>
          <w:lang w:val="en-CA"/>
        </w:rPr>
        <w:t xml:space="preserve"> learning how to maneuver and manipulate a new instrument.</w:t>
      </w:r>
      <w:r w:rsidR="004214EE" w:rsidRPr="00985871">
        <w:rPr>
          <w:lang w:val="en-CA"/>
        </w:rPr>
        <w:t xml:space="preserve"> </w:t>
      </w:r>
      <w:r w:rsidR="004214EE">
        <w:rPr>
          <w:lang w:val="en-CA"/>
        </w:rPr>
        <w:t>There are many steerable instruments on the market, two of which are shown in</w:t>
      </w:r>
      <w:r w:rsidR="00F65866">
        <w:rPr>
          <w:lang w:val="en-CA"/>
        </w:rPr>
        <w:t xml:space="preserve"> </w:t>
      </w:r>
      <w:r w:rsidR="00F65866">
        <w:rPr>
          <w:lang w:val="en-CA"/>
        </w:rPr>
        <w:fldChar w:fldCharType="begin"/>
      </w:r>
      <w:r w:rsidR="00F65866">
        <w:rPr>
          <w:lang w:val="en-CA"/>
        </w:rPr>
        <w:instrText xml:space="preserve"> REF _Ref495179215 \h </w:instrText>
      </w:r>
      <w:r w:rsidR="00F65866">
        <w:rPr>
          <w:lang w:val="en-CA"/>
        </w:rPr>
      </w:r>
      <w:r w:rsidR="00F65866">
        <w:rPr>
          <w:lang w:val="en-CA"/>
        </w:rPr>
        <w:fldChar w:fldCharType="separate"/>
      </w:r>
      <w:r w:rsidR="00F65866" w:rsidRPr="00992B8F">
        <w:t xml:space="preserve">Figure </w:t>
      </w:r>
      <w:r w:rsidR="00F65866">
        <w:rPr>
          <w:noProof/>
        </w:rPr>
        <w:t>7</w:t>
      </w:r>
      <w:r w:rsidR="00F65866">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r>
        <w:rPr>
          <w:lang w:val="en-CA"/>
        </w:rPr>
        <w:t xml:space="preserve">vitreoretinal laser probes, </w:t>
      </w:r>
      <w:r w:rsidR="00740F0A">
        <w:rPr>
          <w:lang w:val="en-CA"/>
        </w:rPr>
        <w:t xml:space="preserve">shown in </w:t>
      </w:r>
      <w:r>
        <w:rPr>
          <w:lang w:val="en-CA"/>
        </w:rPr>
        <w:fldChar w:fldCharType="begin"/>
      </w:r>
      <w:r>
        <w:rPr>
          <w:lang w:val="en-CA"/>
        </w:rPr>
        <w:instrText xml:space="preserve"> REF _Ref495179215 \h </w:instrText>
      </w:r>
      <w:r>
        <w:rPr>
          <w:lang w:val="en-CA"/>
        </w:rPr>
      </w:r>
      <w:r>
        <w:rPr>
          <w:lang w:val="en-CA"/>
        </w:rPr>
        <w:fldChar w:fldCharType="separate"/>
      </w:r>
      <w:r w:rsidR="00323919" w:rsidRPr="00992B8F">
        <w:t xml:space="preserve">Figure </w:t>
      </w:r>
      <w:r w:rsidR="00323919">
        <w:rPr>
          <w:noProof/>
        </w:rPr>
        <w:t>7</w:t>
      </w:r>
      <w:r>
        <w:rPr>
          <w:lang w:val="en-CA"/>
        </w:rPr>
        <w:fldChar w:fldCharType="end"/>
      </w:r>
      <w:r w:rsidR="00B26B18">
        <w:rPr>
          <w:lang w:val="en-CA"/>
        </w:rPr>
        <w:t>, as the grip to handle this instrument is synonymous to current instruments</w:t>
      </w:r>
      <w:r w:rsidR="00B525E2">
        <w:rPr>
          <w:lang w:val="en-CA"/>
        </w:rPr>
        <w:t xml:space="preserve"> and would require little added effort to </w:t>
      </w:r>
      <w:r w:rsidR="006E17FC">
        <w:rPr>
          <w:lang w:val="en-CA"/>
        </w:rPr>
        <w:t>control</w:t>
      </w:r>
      <w:r w:rsidR="00B525E2">
        <w:rPr>
          <w:lang w:val="en-CA"/>
        </w:rPr>
        <w:t xml:space="preserve"> the tip</w:t>
      </w:r>
      <w:r>
        <w:rPr>
          <w:lang w:val="en-CA"/>
        </w:rPr>
        <w:t>.</w:t>
      </w:r>
    </w:p>
    <w:p w14:paraId="29919F26" w14:textId="477EF9C9" w:rsidR="004214EE" w:rsidRDefault="004214EE" w:rsidP="00663FF9">
      <w:pPr>
        <w:pStyle w:val="Caption"/>
        <w:jc w:val="both"/>
        <w:rPr>
          <w:b w:val="0"/>
          <w:color w:val="auto"/>
        </w:rPr>
      </w:pPr>
      <w:bookmarkStart w:id="29" w:name="_Ref495179215"/>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296DB7">
        <w:rPr>
          <w:noProof/>
          <w:color w:val="auto"/>
        </w:rPr>
        <w:t>7</w:t>
      </w:r>
      <w:r w:rsidRPr="00992B8F">
        <w:rPr>
          <w:color w:val="auto"/>
        </w:rPr>
        <w:fldChar w:fldCharType="end"/>
      </w:r>
      <w:bookmarkEnd w:id="29"/>
      <w:r w:rsidRPr="00992B8F">
        <w:rPr>
          <w:color w:val="auto"/>
        </w:rPr>
        <w:t>:</w:t>
      </w:r>
      <w:r w:rsidRPr="008973FA">
        <w:rPr>
          <w:b w:val="0"/>
          <w:color w:val="auto"/>
        </w:rPr>
        <w:t xml:space="preserve"> These are two examples of current instruments that are steerable. The vitreoretinal laser probes are used to deliver laser energy to the retina for therapy. The slider at the handle allows the surgeon to push out the pre</w:t>
      </w:r>
      <w:r w:rsidR="002D2514">
        <w:rPr>
          <w:b w:val="0"/>
          <w:color w:val="auto"/>
        </w:rPr>
        <w:t>-</w:t>
      </w:r>
      <w:r w:rsidRPr="008973FA">
        <w:rPr>
          <w:b w:val="0"/>
          <w:color w:val="auto"/>
        </w:rPr>
        <w:t>shaped 90</w:t>
      </w:r>
      <w:r w:rsidRPr="00AD5E57">
        <w:rPr>
          <w:b w:val="0"/>
          <w:color w:val="auto"/>
          <w:vertAlign w:val="superscript"/>
        </w:rPr>
        <w:t>o</w:t>
      </w:r>
      <w:r w:rsidRPr="008973FA">
        <w:rPr>
          <w:b w:val="0"/>
          <w:color w:val="auto"/>
        </w:rPr>
        <w:t xml:space="preserve"> nitinol tip. The surgical instrument is a manually engageable handle + steerable tip with pin joints</w:t>
      </w:r>
      <w:r>
        <w:rPr>
          <w:b w:val="0"/>
          <w:color w:val="auto"/>
        </w:rPr>
        <w:t xml:space="preserve"> </w:t>
      </w:r>
      <w:r>
        <w:rPr>
          <w:b w:val="0"/>
          <w:color w:val="auto"/>
        </w:rPr>
        <w:fldChar w:fldCharType="begin" w:fldLock="1"/>
      </w:r>
      <w:r w:rsidR="00376A85">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"[23]", "plainTextFormattedCitation" : "[23]", "previouslyFormattedCitation" : "[22]" }, "properties" : { "noteIndex" : 0 }, "schema" : "https://github.com/citation-style-language/schema/raw/master/csl-citation.json" }</w:instrText>
      </w:r>
      <w:r>
        <w:rPr>
          <w:b w:val="0"/>
          <w:color w:val="auto"/>
        </w:rPr>
        <w:fldChar w:fldCharType="separate"/>
      </w:r>
      <w:r w:rsidR="00376A85" w:rsidRPr="00376A85">
        <w:rPr>
          <w:b w:val="0"/>
          <w:noProof/>
          <w:color w:val="auto"/>
        </w:rPr>
        <w:t>[23]</w:t>
      </w:r>
      <w:r>
        <w:rPr>
          <w:b w:val="0"/>
          <w:color w:val="auto"/>
        </w:rPr>
        <w:fldChar w:fldCharType="end"/>
      </w:r>
      <w:r>
        <w:rPr>
          <w:b w:val="0"/>
          <w:color w:val="auto"/>
        </w:rPr>
        <w:t xml:space="preserve">, </w:t>
      </w:r>
      <w:r>
        <w:rPr>
          <w:b w:val="0"/>
          <w:color w:val="auto"/>
        </w:rPr>
        <w:fldChar w:fldCharType="begin" w:fldLock="1"/>
      </w:r>
      <w:r w:rsidR="00376A85">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"[24]", "plainTextFormattedCitation" : "[24]", "previouslyFormattedCitation" : "[23]" }, "properties" : { "noteIndex" : 0 }, "schema" : "https://github.com/citation-style-language/schema/raw/master/csl-citation.json" }</w:instrText>
      </w:r>
      <w:r>
        <w:rPr>
          <w:b w:val="0"/>
          <w:color w:val="auto"/>
        </w:rPr>
        <w:fldChar w:fldCharType="separate"/>
      </w:r>
      <w:r w:rsidR="00376A85" w:rsidRPr="00376A85">
        <w:rPr>
          <w:b w:val="0"/>
          <w:noProof/>
          <w:color w:val="auto"/>
        </w:rPr>
        <w:t>[24]</w:t>
      </w:r>
      <w:r>
        <w:rPr>
          <w:b w:val="0"/>
          <w:color w:val="auto"/>
        </w:rPr>
        <w:fldChar w:fldCharType="end"/>
      </w:r>
      <w:r w:rsidRPr="008973FA">
        <w:rPr>
          <w:b w:val="0"/>
          <w:color w:val="auto"/>
        </w:rPr>
        <w:t>.</w:t>
      </w:r>
    </w:p>
    <w:p w14:paraId="52D5D322" w14:textId="77777777" w:rsidR="00740F0A" w:rsidRDefault="00740F0A" w:rsidP="00F3756A">
      <w:pPr>
        <w:pStyle w:val="Heading2"/>
        <w:rPr>
          <w:lang w:val="en-CA"/>
        </w:rPr>
      </w:pPr>
    </w:p>
    <w:p w14:paraId="30E27CA9" w14:textId="0242AC3A"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4F023DDD" w:rsidR="001E274C" w:rsidRDefault="001E274C" w:rsidP="0057177B">
      <w:pPr>
        <w:ind w:firstLine="720"/>
        <w:jc w:val="both"/>
        <w:rPr>
          <w:lang w:val="en-CA"/>
        </w:rPr>
      </w:pPr>
      <w:r>
        <w:rPr>
          <w:lang w:val="en-CA"/>
        </w:rPr>
        <w:t xml:space="preserve">The instrument </w:t>
      </w:r>
      <w:r w:rsidR="006D4250">
        <w:rPr>
          <w:lang w:val="en-CA"/>
        </w:rPr>
        <w:t>prototype</w:t>
      </w:r>
      <w:r>
        <w:rPr>
          <w:lang w:val="en-CA"/>
        </w:rPr>
        <w:t xml:space="preserve"> will aim to satisfy </w:t>
      </w:r>
      <w:r w:rsidR="00A435EE">
        <w:rPr>
          <w:lang w:val="en-CA"/>
        </w:rPr>
        <w:t>four</w:t>
      </w:r>
      <w:r>
        <w:rPr>
          <w:lang w:val="en-CA"/>
        </w:rPr>
        <w:t xml:space="preserve"> objectives: </w:t>
      </w:r>
      <w:r w:rsidR="00740F0A">
        <w:rPr>
          <w:lang w:val="en-CA"/>
        </w:rPr>
        <w:t xml:space="preserve">1) </w:t>
      </w:r>
      <w:r>
        <w:rPr>
          <w:lang w:val="en-CA"/>
        </w:rPr>
        <w:t xml:space="preserve">reaching structures visualized by the </w:t>
      </w:r>
      <w:r w:rsidR="00F05118">
        <w:rPr>
          <w:lang w:val="en-CA"/>
        </w:rPr>
        <w:t>endoscope,</w:t>
      </w:r>
      <w:r>
        <w:rPr>
          <w:lang w:val="en-CA"/>
        </w:rPr>
        <w:t xml:space="preserve"> </w:t>
      </w:r>
      <w:r w:rsidR="00740F0A">
        <w:rPr>
          <w:lang w:val="en-CA"/>
        </w:rPr>
        <w:t xml:space="preserve">2) </w:t>
      </w:r>
      <w:r>
        <w:rPr>
          <w:lang w:val="en-CA"/>
        </w:rPr>
        <w:t xml:space="preserve">suction blood and fluid, </w:t>
      </w:r>
      <w:r w:rsidR="00740F0A">
        <w:rPr>
          <w:lang w:val="en-CA"/>
        </w:rPr>
        <w:t xml:space="preserve">3) </w:t>
      </w:r>
      <w:r>
        <w:rPr>
          <w:lang w:val="en-CA"/>
        </w:rPr>
        <w:t>orient a laser fibre</w:t>
      </w:r>
      <w:r w:rsidR="00CA655F">
        <w:rPr>
          <w:lang w:val="en-CA"/>
        </w:rPr>
        <w:t xml:space="preserve"> and </w:t>
      </w:r>
      <w:r w:rsidR="00A435EE">
        <w:rPr>
          <w:lang w:val="en-CA"/>
        </w:rPr>
        <w:t xml:space="preserve">4) </w:t>
      </w:r>
      <w:r w:rsidR="00CA655F">
        <w:rPr>
          <w:lang w:val="en-CA"/>
        </w:rPr>
        <w:t>dissect tissue</w:t>
      </w:r>
      <w:r>
        <w:rPr>
          <w:lang w:val="en-CA"/>
        </w:rPr>
        <w:t>. The first objective is the primary objective as it is the surgical challenge that exhibits the greatest need for bett</w:t>
      </w:r>
      <w:r w:rsidR="00CA655F">
        <w:rPr>
          <w:lang w:val="en-CA"/>
        </w:rPr>
        <w:t>er instruments by TEES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6D4250">
        <w:rPr>
          <w:lang w:val="en-CA"/>
        </w:rPr>
        <w:t xml:space="preserve"> preferred by experienced TEES surgeons </w:t>
      </w:r>
      <w:r w:rsidR="006D4250">
        <w:rPr>
          <w:lang w:val="en-CA"/>
        </w:rPr>
        <w:fldChar w:fldCharType="begin" w:fldLock="1"/>
      </w:r>
      <w:r w:rsidR="00376A85">
        <w:rPr>
          <w:lang w:val="en-CA"/>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6D4250">
        <w:rPr>
          <w:lang w:val="en-CA"/>
        </w:rPr>
        <w:fldChar w:fldCharType="separate"/>
      </w:r>
      <w:r w:rsidR="00376A85" w:rsidRPr="00376A85">
        <w:rPr>
          <w:noProof/>
          <w:lang w:val="en-CA"/>
        </w:rPr>
        <w:t>[4]</w:t>
      </w:r>
      <w:r w:rsidR="006D4250">
        <w:rPr>
          <w:lang w:val="en-CA"/>
        </w:rPr>
        <w:fldChar w:fldCharType="end"/>
      </w:r>
      <w:r w:rsidR="00CA655F">
        <w:rPr>
          <w:lang w:val="en-CA"/>
        </w:rPr>
        <w:t xml:space="preserve">. </w:t>
      </w:r>
      <w:r w:rsidR="001B3D17">
        <w:rPr>
          <w:lang w:val="en-CA"/>
        </w:rPr>
        <w:t xml:space="preserve">A </w:t>
      </w:r>
      <w:r w:rsidR="00D90F3C">
        <w:rPr>
          <w:lang w:val="en-CA"/>
        </w:rPr>
        <w:t xml:space="preserve">laser </w:t>
      </w:r>
      <w:r w:rsidR="001B3D17">
        <w:rPr>
          <w:lang w:val="en-CA"/>
        </w:rPr>
        <w:t xml:space="preserve">fibre is used </w:t>
      </w:r>
      <w:r w:rsidR="00D90F3C">
        <w:rPr>
          <w:lang w:val="en-CA"/>
        </w:rPr>
        <w:t xml:space="preserve">to ablate tissues where cholesteatoma was residing in order to ensure it does not recur by burning any residual cholesteatoma cells </w:t>
      </w:r>
      <w:r w:rsidR="00D90F3C">
        <w:rPr>
          <w:lang w:val="en-CA"/>
        </w:rPr>
        <w:fldChar w:fldCharType="begin" w:fldLock="1"/>
      </w:r>
      <w:r w:rsidR="00376A85">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"[25]", "plainTextFormattedCitation" : "[25]", "previouslyFormattedCitation" : "[24]" }, "properties" : { "noteIndex" : 0 }, "schema" : "https://github.com/citation-style-language/schema/raw/master/csl-citation.json" }</w:instrText>
      </w:r>
      <w:r w:rsidR="00D90F3C">
        <w:rPr>
          <w:lang w:val="en-CA"/>
        </w:rPr>
        <w:fldChar w:fldCharType="separate"/>
      </w:r>
      <w:r w:rsidR="00376A85" w:rsidRPr="00376A85">
        <w:rPr>
          <w:noProof/>
          <w:lang w:val="en-CA"/>
        </w:rPr>
        <w:t>[25]</w:t>
      </w:r>
      <w:r w:rsidR="00D90F3C">
        <w:rPr>
          <w:lang w:val="en-CA"/>
        </w:rPr>
        <w:fldChar w:fldCharType="end"/>
      </w:r>
      <w:r w:rsidR="00D90F3C">
        <w:rPr>
          <w:lang w:val="en-CA"/>
        </w:rPr>
        <w:t>.</w:t>
      </w:r>
      <w:r w:rsidR="00A435EE">
        <w:rPr>
          <w:lang w:val="en-CA"/>
        </w:rPr>
        <w:t xml:space="preserve"> The laser fibre is straight; in order to ablate tissue in the hard-to-reach areas where cholesteatoma resides, the laser fibre tip could be oriented into the appropriate bending angle. Lastly, dissecting tissue is a common surgical functionality; a tip geometry that could manipulate tissue would achieve this objective.</w:t>
      </w:r>
      <w:r w:rsidR="00AB207F">
        <w:rPr>
          <w:lang w:val="en-CA"/>
        </w:rPr>
        <w:t xml:space="preserve"> Designing for the first objective is discussed next.</w:t>
      </w:r>
    </w:p>
    <w:p w14:paraId="72150074" w14:textId="038D1DDA" w:rsidR="00826DE2" w:rsidRDefault="0057177B" w:rsidP="0057177B">
      <w:pPr>
        <w:pStyle w:val="Heading2"/>
        <w:rPr>
          <w:lang w:val="en-CA"/>
        </w:rPr>
      </w:pPr>
      <w:r>
        <w:rPr>
          <w:lang w:val="en-CA"/>
        </w:rPr>
        <w:t xml:space="preserve">3.1.3.1. </w:t>
      </w:r>
      <w:r w:rsidR="00F05118">
        <w:rPr>
          <w:lang w:val="en-CA"/>
        </w:rPr>
        <w:t xml:space="preserve">Objective 1: Reaching Structures Visualized by the Endoscope – Instrument </w:t>
      </w:r>
      <w:r w:rsidR="002E5C2C">
        <w:rPr>
          <w:lang w:val="en-CA"/>
        </w:rPr>
        <w:t>Tip</w:t>
      </w:r>
      <w:r w:rsidR="00F05118">
        <w:rPr>
          <w:lang w:val="en-CA"/>
        </w:rPr>
        <w:t xml:space="preserve"> and Handle Design</w:t>
      </w:r>
    </w:p>
    <w:p w14:paraId="7D7E451F" w14:textId="44DD61BC" w:rsidR="002D1ADA" w:rsidRDefault="001E274C" w:rsidP="002D1ADA">
      <w:pPr>
        <w:ind w:firstLine="720"/>
        <w:jc w:val="both"/>
        <w:rPr>
          <w:lang w:val="en-CA"/>
        </w:rPr>
      </w:pPr>
      <w:r>
        <w:rPr>
          <w:lang w:val="en-CA"/>
        </w:rPr>
        <w:t xml:space="preserve">The </w:t>
      </w:r>
      <w:r w:rsidR="00485C88">
        <w:rPr>
          <w:lang w:val="en-CA"/>
        </w:rPr>
        <w:t>tip’s compliant joint (or wrist)</w:t>
      </w:r>
      <w:r>
        <w:rPr>
          <w:lang w:val="en-CA"/>
        </w:rPr>
        <w:t xml:space="preserve"> mechanism ai</w:t>
      </w:r>
      <w:r w:rsidR="00F05118">
        <w:rPr>
          <w:lang w:val="en-CA"/>
        </w:rPr>
        <w:t>ms to satisfy the</w:t>
      </w:r>
      <w:r w:rsidR="00DE5A51">
        <w:rPr>
          <w:lang w:val="en-CA"/>
        </w:rPr>
        <w:t xml:space="preserve"> primary</w:t>
      </w:r>
      <w:r w:rsidR="00F05118">
        <w:rPr>
          <w:lang w:val="en-CA"/>
        </w:rPr>
        <w:t xml:space="preserv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nitinol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w:t>
      </w:r>
      <w:r w:rsidR="00740EA2">
        <w:rPr>
          <w:lang w:val="en-CA"/>
        </w:rPr>
        <w:t xml:space="preserve">In order to </w:t>
      </w:r>
      <w:r w:rsidR="002D1ADA">
        <w:rPr>
          <w:lang w:val="en-CA"/>
        </w:rPr>
        <w:t>select the OD of the</w:t>
      </w:r>
      <w:r w:rsidR="00740EA2">
        <w:rPr>
          <w:lang w:val="en-CA"/>
        </w:rPr>
        <w:t xml:space="preserve"> nitinol tube, the average diameter of the ear canal was considered. Ito et al. measured the diameter of the ear canal in 31 pediatric patients with narrow ear canals</w:t>
      </w:r>
      <w:r w:rsidR="00662211">
        <w:rPr>
          <w:lang w:val="en-CA"/>
        </w:rPr>
        <w:t>; it can be proposed that</w:t>
      </w:r>
      <w:r w:rsidR="004F32CD">
        <w:rPr>
          <w:lang w:val="en-CA"/>
        </w:rPr>
        <w:t xml:space="preserve"> </w:t>
      </w:r>
      <w:r w:rsidR="00662211">
        <w:rPr>
          <w:lang w:val="en-CA"/>
        </w:rPr>
        <w:t xml:space="preserve">a </w:t>
      </w:r>
      <w:r w:rsidR="004F32CD">
        <w:rPr>
          <w:lang w:val="en-CA"/>
        </w:rPr>
        <w:t xml:space="preserve">tool </w:t>
      </w:r>
      <w:r w:rsidR="00662211">
        <w:rPr>
          <w:lang w:val="en-CA"/>
        </w:rPr>
        <w:t xml:space="preserve">that </w:t>
      </w:r>
      <w:r w:rsidR="004F32CD">
        <w:rPr>
          <w:lang w:val="en-CA"/>
        </w:rPr>
        <w:t xml:space="preserve">can be used inside the narrow ear </w:t>
      </w:r>
      <w:r w:rsidR="00662211">
        <w:rPr>
          <w:lang w:val="en-CA"/>
        </w:rPr>
        <w:t xml:space="preserve">canal of a pediatric patient </w:t>
      </w:r>
      <w:r w:rsidR="004F32CD">
        <w:rPr>
          <w:lang w:val="en-CA"/>
        </w:rPr>
        <w:t>can</w:t>
      </w:r>
      <w:r w:rsidR="00662211">
        <w:rPr>
          <w:lang w:val="en-CA"/>
        </w:rPr>
        <w:t xml:space="preserve"> also</w:t>
      </w:r>
      <w:r w:rsidR="004F32CD">
        <w:rPr>
          <w:lang w:val="en-CA"/>
        </w:rPr>
        <w:t xml:space="preserve"> be used i</w:t>
      </w:r>
      <w:r w:rsidR="00662211">
        <w:rPr>
          <w:lang w:val="en-CA"/>
        </w:rPr>
        <w:t>n adult sized ear canals</w:t>
      </w:r>
      <w:r w:rsidR="00740EA2">
        <w:rPr>
          <w:lang w:val="en-CA"/>
        </w:rPr>
        <w:t xml:space="preserve"> </w:t>
      </w:r>
      <w:r w:rsidR="00740EA2">
        <w:rPr>
          <w:lang w:val="en-CA"/>
        </w:rPr>
        <w:fldChar w:fldCharType="begin" w:fldLock="1"/>
      </w:r>
      <w:r w:rsidR="00376A85">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"[25]" }, "properties" : { "noteIndex" : 0 }, "schema" : "https://github.com/citation-style-language/schema/raw/master/csl-citation.json" }</w:instrText>
      </w:r>
      <w:r w:rsidR="00740EA2">
        <w:rPr>
          <w:lang w:val="en-CA"/>
        </w:rPr>
        <w:fldChar w:fldCharType="separate"/>
      </w:r>
      <w:r w:rsidR="00376A85" w:rsidRPr="00376A85">
        <w:rPr>
          <w:noProof/>
          <w:lang w:val="en-CA"/>
        </w:rPr>
        <w:t>[26]</w:t>
      </w:r>
      <w:r w:rsidR="00740EA2">
        <w:rPr>
          <w:lang w:val="en-CA"/>
        </w:rPr>
        <w:fldChar w:fldCharType="end"/>
      </w:r>
      <w:r w:rsidR="00740EA2">
        <w:rPr>
          <w:lang w:val="en-CA"/>
        </w:rPr>
        <w:t xml:space="preserve">. All patients successfully underwent TEES and the smallest anterior-posterior diameter ranged from </w:t>
      </w:r>
      <w:r w:rsidR="00740EA2" w:rsidRPr="002E0D30">
        <w:rPr>
          <w:lang w:val="en-CA"/>
        </w:rPr>
        <w:t>3.2 to 7.1 mm (</w:t>
      </w:r>
      <w:r w:rsidR="00740EA2">
        <w:rPr>
          <w:lang w:val="en-CA"/>
        </w:rPr>
        <w:t xml:space="preserve">mean: </w:t>
      </w:r>
      <w:r w:rsidR="00740EA2" w:rsidRPr="002E0D30">
        <w:rPr>
          <w:lang w:val="en-CA"/>
        </w:rPr>
        <w:t xml:space="preserve">5.0 </w:t>
      </w:r>
      <w:r w:rsidR="00740EA2">
        <w:rPr>
          <w:lang w:val="en-CA"/>
        </w:rPr>
        <w:sym w:font="Symbol" w:char="F0B1"/>
      </w:r>
      <w:r w:rsidR="00740EA2" w:rsidRPr="002E0D30">
        <w:rPr>
          <w:lang w:val="en-CA"/>
        </w:rPr>
        <w:t xml:space="preserve"> 1.0 mm) and the smallest superior–inferior diameters r</w:t>
      </w:r>
      <w:r w:rsidR="00740EA2">
        <w:rPr>
          <w:lang w:val="en-CA"/>
        </w:rPr>
        <w:t xml:space="preserve">anged from 3.4 to 10.3 mm (mean: 5.9 </w:t>
      </w:r>
      <w:r w:rsidR="00740EA2">
        <w:rPr>
          <w:lang w:val="en-CA"/>
        </w:rPr>
        <w:sym w:font="Symbol" w:char="F0B1"/>
      </w:r>
      <w:r w:rsidR="00740EA2" w:rsidRPr="002E0D30">
        <w:rPr>
          <w:lang w:val="en-CA"/>
        </w:rPr>
        <w:t xml:space="preserve"> 1.3 mm)</w:t>
      </w:r>
      <w:r w:rsidR="004F32CD">
        <w:rPr>
          <w:lang w:val="en-CA"/>
        </w:rPr>
        <w:t xml:space="preserve"> </w:t>
      </w:r>
      <w:r w:rsidR="004F32CD">
        <w:rPr>
          <w:lang w:val="en-CA"/>
        </w:rPr>
        <w:fldChar w:fldCharType="begin" w:fldLock="1"/>
      </w:r>
      <w:r w:rsidR="00376A85">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"[25]" }, "properties" : { "noteIndex" : 0 }, "schema" : "https://github.com/citation-style-language/schema/raw/master/csl-citation.json" }</w:instrText>
      </w:r>
      <w:r w:rsidR="004F32CD">
        <w:rPr>
          <w:lang w:val="en-CA"/>
        </w:rPr>
        <w:fldChar w:fldCharType="separate"/>
      </w:r>
      <w:r w:rsidR="00376A85" w:rsidRPr="00376A85">
        <w:rPr>
          <w:noProof/>
          <w:lang w:val="en-CA"/>
        </w:rPr>
        <w:t>[26]</w:t>
      </w:r>
      <w:r w:rsidR="004F32CD">
        <w:rPr>
          <w:lang w:val="en-CA"/>
        </w:rPr>
        <w:fldChar w:fldCharType="end"/>
      </w:r>
      <w:r w:rsidR="00740EA2" w:rsidRPr="002E0D30">
        <w:rPr>
          <w:lang w:val="en-CA"/>
        </w:rPr>
        <w:t>.</w:t>
      </w:r>
      <w:r w:rsidR="002D1ADA">
        <w:rPr>
          <w:lang w:val="en-CA"/>
        </w:rPr>
        <w:t xml:space="preserve"> The endoscope diameter is 2.7mm, so in order to fit inside the </w:t>
      </w:r>
      <w:r w:rsidR="002D1ADA">
        <w:rPr>
          <w:lang w:val="en-CA"/>
        </w:rPr>
        <w:lastRenderedPageBreak/>
        <w:t xml:space="preserve">ear canal and have space to maneuver, a maximum diameter of 2mm was set. The minimum ID was set based on suction capability; the ID of </w:t>
      </w:r>
      <w:r w:rsidR="00826DE2">
        <w:rPr>
          <w:lang w:val="en-CA"/>
        </w:rPr>
        <w:t>a 19 gauge sucker</w:t>
      </w:r>
      <w:r w:rsidR="002D1ADA">
        <w:rPr>
          <w:lang w:val="en-CA"/>
        </w:rPr>
        <w:t xml:space="preserve"> was chosen as a reference as it i</w:t>
      </w:r>
      <w:r w:rsidR="00826DE2">
        <w:rPr>
          <w:lang w:val="en-CA"/>
        </w:rPr>
        <w:t>s the smallest diameter sucker</w:t>
      </w:r>
      <w:r w:rsidR="00796991">
        <w:rPr>
          <w:lang w:val="en-CA"/>
        </w:rPr>
        <w:t xml:space="preserve"> used for TEES by the PI</w:t>
      </w:r>
      <w:r w:rsidR="00826DE2">
        <w:rPr>
          <w:lang w:val="en-CA"/>
        </w:rPr>
        <w:t>.</w:t>
      </w:r>
      <w:r w:rsidR="002E0D30">
        <w:rPr>
          <w:lang w:val="en-CA"/>
        </w:rPr>
        <w:t xml:space="preserve"> </w:t>
      </w:r>
    </w:p>
    <w:p w14:paraId="0943F1B4" w14:textId="2A0B9FF7" w:rsidR="00826DE2" w:rsidRPr="002D1ADA" w:rsidRDefault="00796991" w:rsidP="002D1ADA">
      <w:pPr>
        <w:ind w:firstLine="720"/>
        <w:jc w:val="both"/>
        <w:rPr>
          <w:lang w:val="en-CA"/>
        </w:rPr>
      </w:pPr>
      <w:r>
        <w:rPr>
          <w:lang w:val="en-CA"/>
        </w:rPr>
        <w:t xml:space="preserve">The nitinol notched tube was laser cut in the CCM pattern by </w:t>
      </w:r>
      <w:r w:rsidR="001E274C">
        <w:t xml:space="preserve">Pulse Systems, USA. </w:t>
      </w:r>
      <w:r w:rsidR="000039BC">
        <w:t xml:space="preserve">Refer to </w:t>
      </w:r>
      <w:r w:rsidR="000039BC">
        <w:fldChar w:fldCharType="begin"/>
      </w:r>
      <w:r w:rsidR="000039BC">
        <w:instrText xml:space="preserve"> REF _Ref495179601 \h  \* MERGEFORMAT </w:instrText>
      </w:r>
      <w:r w:rsidR="000039BC">
        <w:fldChar w:fldCharType="separate"/>
      </w:r>
      <w:r w:rsidR="00047E5A" w:rsidRPr="00047E5A">
        <w:t>Figure 8</w:t>
      </w:r>
      <w:r w:rsidR="000039BC">
        <w:fldChar w:fldCharType="end"/>
      </w:r>
      <w:r w:rsidR="000039BC">
        <w:t xml:space="preserve"> for a picture of the instrument. </w:t>
      </w:r>
      <w:r w:rsidR="00826DE2">
        <w:rPr>
          <w:lang w:val="en-CA"/>
        </w:rPr>
        <w:t>The nitinol wrist was soldered to</w:t>
      </w:r>
      <w:r w:rsidR="00085694">
        <w:rPr>
          <w:lang w:val="en-CA"/>
        </w:rPr>
        <w:t xml:space="preserve"> a stainless steel shaft that is</w:t>
      </w:r>
      <w:r w:rsidR="00826DE2">
        <w:rPr>
          <w:lang w:val="en-CA"/>
        </w:rPr>
        <w:t xml:space="preserve"> clamped in a collet, using a collet clamp, at the distal end</w:t>
      </w:r>
      <w:r w:rsidR="00085694">
        <w:rPr>
          <w:lang w:val="en-CA"/>
        </w:rPr>
        <w:t xml:space="preserve"> (tip end)</w:t>
      </w:r>
      <w:r w:rsidR="00826DE2">
        <w:rPr>
          <w:lang w:val="en-CA"/>
        </w:rPr>
        <w:t xml:space="preserve"> of the handle. The handle was machined so the collet clamp </w:t>
      </w:r>
      <w:r w:rsidR="00085694">
        <w:rPr>
          <w:lang w:val="en-CA"/>
        </w:rPr>
        <w:t>could</w:t>
      </w:r>
      <w:r w:rsidR="00826DE2">
        <w:rPr>
          <w:lang w:val="en-CA"/>
        </w:rPr>
        <w:t xml:space="preserve"> be threaded onto the distal end </w:t>
      </w:r>
      <w:r w:rsidR="00085694">
        <w:rPr>
          <w:lang w:val="en-CA"/>
        </w:rPr>
        <w:t>with enough</w:t>
      </w:r>
      <w:r w:rsidR="00826DE2">
        <w:rPr>
          <w:lang w:val="en-CA"/>
        </w:rPr>
        <w:t xml:space="preserve"> room for the finger piece to rotate. The cable, soldered to the tip of the wrist, runs along the tube and is </w:t>
      </w:r>
      <w:r w:rsidR="00085694">
        <w:rPr>
          <w:lang w:val="en-CA"/>
        </w:rPr>
        <w:t>secured with a set screw</w:t>
      </w:r>
      <w:r w:rsidR="00826DE2">
        <w:rPr>
          <w:lang w:val="en-CA"/>
        </w:rPr>
        <w:t xml:space="preserve"> in</w:t>
      </w:r>
      <w:r w:rsidR="009B373B">
        <w:rPr>
          <w:lang w:val="en-CA"/>
        </w:rPr>
        <w:t>side</w:t>
      </w:r>
      <w:r w:rsidR="00826DE2">
        <w:rPr>
          <w:lang w:val="en-CA"/>
        </w:rPr>
        <w:t xml:space="preserve"> the finger piece. </w:t>
      </w:r>
    </w:p>
    <w:p w14:paraId="1CE00EBE" w14:textId="676E727B" w:rsidR="00CB5094" w:rsidRPr="00E173B1" w:rsidRDefault="00CB5094" w:rsidP="00E173B1">
      <w:pPr>
        <w:keepNext/>
        <w:jc w:val="both"/>
      </w:pPr>
      <w:bookmarkStart w:id="30" w:name="_Ref495179601"/>
      <w:r w:rsidRPr="000039BC">
        <w:rPr>
          <w:b/>
          <w:noProof/>
          <w:sz w:val="18"/>
          <w:lang w:bidi="ar-SA"/>
        </w:rPr>
        <w:drawing>
          <wp:anchor distT="0" distB="0" distL="114300" distR="114300" simplePos="0" relativeHeight="251670528" behindDoc="0" locked="0" layoutInCell="1" allowOverlap="1" wp14:anchorId="30E30D1B" wp14:editId="7ED5AD57">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1935" cy="933063"/>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1" w:name="_Ref494934073"/>
      <w:r w:rsidRPr="000039BC">
        <w:rPr>
          <w:b/>
          <w:color w:val="000000" w:themeColor="text1"/>
          <w:sz w:val="18"/>
        </w:rPr>
        <w:t xml:space="preserve">Figure </w:t>
      </w:r>
      <w:r w:rsidR="00EA2CD2" w:rsidRPr="000039BC">
        <w:rPr>
          <w:b/>
          <w:color w:val="000000" w:themeColor="text1"/>
          <w:sz w:val="18"/>
        </w:rPr>
        <w:fldChar w:fldCharType="begin"/>
      </w:r>
      <w:r w:rsidRPr="000039BC">
        <w:rPr>
          <w:b/>
          <w:color w:val="000000" w:themeColor="text1"/>
          <w:sz w:val="18"/>
        </w:rPr>
        <w:instrText xml:space="preserve"> SEQ Figure \* ARABIC </w:instrText>
      </w:r>
      <w:r w:rsidR="00EA2CD2" w:rsidRPr="000039BC">
        <w:rPr>
          <w:b/>
          <w:color w:val="000000" w:themeColor="text1"/>
          <w:sz w:val="18"/>
        </w:rPr>
        <w:fldChar w:fldCharType="separate"/>
      </w:r>
      <w:r w:rsidR="00296DB7">
        <w:rPr>
          <w:b/>
          <w:noProof/>
          <w:color w:val="000000" w:themeColor="text1"/>
          <w:sz w:val="18"/>
        </w:rPr>
        <w:t>8</w:t>
      </w:r>
      <w:r w:rsidR="00EA2CD2" w:rsidRPr="000039BC">
        <w:rPr>
          <w:b/>
          <w:color w:val="000000" w:themeColor="text1"/>
          <w:sz w:val="18"/>
        </w:rPr>
        <w:fldChar w:fldCharType="end"/>
      </w:r>
      <w:bookmarkEnd w:id="30"/>
      <w:bookmarkEnd w:id="31"/>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w:t>
      </w:r>
      <w:r w:rsidR="00085694">
        <w:rPr>
          <w:color w:val="000000" w:themeColor="text1"/>
          <w:sz w:val="18"/>
        </w:rPr>
        <w:t xml:space="preserve">CCM </w:t>
      </w:r>
      <w:r w:rsidRPr="00E173B1">
        <w:rPr>
          <w:color w:val="000000" w:themeColor="text1"/>
          <w:sz w:val="18"/>
        </w:rPr>
        <w:t xml:space="preserve">notches </w:t>
      </w:r>
      <w:r w:rsidR="00085694">
        <w:rPr>
          <w:color w:val="000000" w:themeColor="text1"/>
          <w:sz w:val="18"/>
        </w:rPr>
        <w:t>laser cut</w:t>
      </w:r>
      <w:r w:rsidRPr="00E173B1">
        <w:rPr>
          <w:color w:val="000000" w:themeColor="text1"/>
          <w:sz w:val="18"/>
        </w:rPr>
        <w:t xml:space="preserve"> into a nitinol tube, connected to a stainless steel shaft that is clamped onto the handle that consists of a finger piece that controls the cable displacement of the cable attached to the nitinol wrist. Moving the finger piece back causes cable displacement and thus wrist actuation. </w:t>
      </w:r>
    </w:p>
    <w:p w14:paraId="71BCFBA0" w14:textId="132AC662" w:rsidR="00751A86" w:rsidRDefault="00047E5A" w:rsidP="00751A86">
      <w:pPr>
        <w:ind w:firstLine="720"/>
        <w:jc w:val="both"/>
        <w:rPr>
          <w:lang w:val="en-CA"/>
        </w:rPr>
      </w:pPr>
      <w:r>
        <w:rPr>
          <w:noProof/>
          <w:lang w:bidi="ar-SA"/>
        </w:rPr>
        <mc:AlternateContent>
          <mc:Choice Requires="wpg">
            <w:drawing>
              <wp:anchor distT="0" distB="0" distL="114300" distR="114300" simplePos="0" relativeHeight="251675648" behindDoc="0" locked="0" layoutInCell="1" allowOverlap="1" wp14:anchorId="5A4954C7" wp14:editId="6667D8EA">
                <wp:simplePos x="0" y="0"/>
                <wp:positionH relativeFrom="column">
                  <wp:posOffset>14605</wp:posOffset>
                </wp:positionH>
                <wp:positionV relativeFrom="paragraph">
                  <wp:posOffset>500380</wp:posOffset>
                </wp:positionV>
                <wp:extent cx="4356100" cy="2891790"/>
                <wp:effectExtent l="0" t="0" r="12700" b="3810"/>
                <wp:wrapSquare wrapText="bothSides"/>
                <wp:docPr id="28" name="Group 28"/>
                <wp:cNvGraphicFramePr/>
                <a:graphic xmlns:a="http://schemas.openxmlformats.org/drawingml/2006/main">
                  <a:graphicData uri="http://schemas.microsoft.com/office/word/2010/wordprocessingGroup">
                    <wpg:wgp>
                      <wpg:cNvGrpSpPr/>
                      <wpg:grpSpPr>
                        <a:xfrm>
                          <a:off x="0" y="0"/>
                          <a:ext cx="4356100" cy="2891790"/>
                          <a:chOff x="0" y="0"/>
                          <a:chExt cx="4356331" cy="2892079"/>
                        </a:xfrm>
                      </wpg:grpSpPr>
                      <pic:pic xmlns:pic="http://schemas.openxmlformats.org/drawingml/2006/picture">
                        <pic:nvPicPr>
                          <pic:cNvPr id="18" name="Picture 18" descr="Committee%20Meeting/anatomy%20plus%20endoscope.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5940" cy="1591310"/>
                          </a:xfrm>
                          <a:prstGeom prst="rect">
                            <a:avLst/>
                          </a:prstGeom>
                          <a:noFill/>
                          <a:ln>
                            <a:noFill/>
                          </a:ln>
                        </pic:spPr>
                      </pic:pic>
                      <wps:wsp>
                        <wps:cNvPr id="3" name="Text Box 3"/>
                        <wps:cNvSpPr txBox="1"/>
                        <wps:spPr>
                          <a:xfrm>
                            <a:off x="10391" y="1641764"/>
                            <a:ext cx="4345940" cy="1250315"/>
                          </a:xfrm>
                          <a:prstGeom prst="rect">
                            <a:avLst/>
                          </a:prstGeom>
                          <a:solidFill>
                            <a:prstClr val="white"/>
                          </a:solidFill>
                          <a:ln>
                            <a:noFill/>
                          </a:ln>
                          <a:effectLst/>
                        </wps:spPr>
                        <wps:txbx>
                          <w:txbxContent>
                            <w:p w14:paraId="1F077F03" w14:textId="01972D94" w:rsidR="0033273D" w:rsidRPr="00A23197" w:rsidRDefault="0033273D" w:rsidP="00B21ACA">
                              <w:pPr>
                                <w:pStyle w:val="Caption"/>
                                <w:rPr>
                                  <w:b w:val="0"/>
                                  <w:noProof/>
                                  <w:color w:val="000000" w:themeColor="text1"/>
                                  <w:sz w:val="22"/>
                                  <w:szCs w:val="22"/>
                                </w:rPr>
                              </w:pPr>
                              <w:bookmarkStart w:id="32" w:name="_Ref495409259"/>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00047E5A">
                                <w:rPr>
                                  <w:noProof/>
                                  <w:color w:val="000000" w:themeColor="text1"/>
                                </w:rPr>
                                <w:t>9</w:t>
                              </w:r>
                              <w:r w:rsidRPr="00A23197">
                                <w:rPr>
                                  <w:color w:val="000000" w:themeColor="text1"/>
                                </w:rPr>
                                <w:fldChar w:fldCharType="end"/>
                              </w:r>
                              <w:bookmarkEnd w:id="32"/>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954C7" id="Group_x0020_28" o:spid="_x0000_s1038" style="position:absolute;left:0;text-align:left;margin-left:1.15pt;margin-top:39.4pt;width:343pt;height:227.7pt;z-index:251675648" coordsize="4356331,28920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">
                <v:shape id="Picture_x0020_18" o:spid="_x0000_s1039" type="#_x0000_t75" alt="Committee%20Meeting/anatomy%20plus%20endoscope.png" style="position:absolute;width:4345940;height:159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d&#10;ParFAAAA2wAAAA8AAABkcnMvZG93bnJldi54bWxEj0FrwkAQhe+C/2GZghfRTUWspK5iC6W9qm3t&#10;cciOSWx2NmTXGP31zkHwNsN78943i1XnKtVSE0rPBp7HCSjizNuScwPfu4/RHFSIyBYrz2TgQgFW&#10;y35vgan1Z95Qu425khAOKRooYqxTrUNWkMMw9jWxaAffOIyyNrm2DZ4l3FV6kiQz7bBkaSiwpveC&#10;sv/tyRkof47D/dtkf9Dt3+/18nKcfrp8aszgqVu/gorUxYf5fv1lBV9g5RcZQC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XT2qxQAAANsAAAAPAAAAAAAAAAAAAAAAAJwC&#10;AABkcnMvZG93bnJldi54bWxQSwUGAAAAAAQABAD3AAAAjgMAAAAA&#10;">
                  <v:imagedata r:id="rId22" o:title="Committee%20Meeting/anatomy%20plus%20endoscope.png"/>
                  <v:path arrowok="t"/>
                </v:shape>
                <v:shape id="Text_x0020_Box_x0020_3" o:spid="_x0000_s1040" type="#_x0000_t202" style="position:absolute;left:10391;top:1641764;width:4345940;height:1250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9IxAAA&#10;ANoAAAAPAAAAZHJzL2Rvd25yZXYueG1sRI9BawIxFITvhf6H8ApeimZbRWQ1ikgL2ot068XbY/Pc&#10;rG5eliSr679vCgWPw8x8wyxWvW3ElXyoHSt4G2UgiEuna64UHH4+hzMQISJrbByTgjsFWC2fnxaY&#10;a3fjb7oWsRIJwiFHBSbGNpcylIYshpFriZN3ct5iTNJXUnu8Jbht5HuWTaXFmtOCwZY2hspL0VkF&#10;+8lxb16708fXejL2u0O3mZ6rQqnBS7+eg4jUx0f4v73VCsbwdyXd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0j/SMQAAADaAAAADwAAAAAAAAAAAAAAAACXAgAAZHJzL2Rv&#10;d25yZXYueG1sUEsFBgAAAAAEAAQA9QAAAIgDAAAAAA==&#10;" stroked="f">
                  <v:textbox style="mso-fit-shape-to-text:t" inset="0,0,0,0">
                    <w:txbxContent>
                      <w:p w14:paraId="1F077F03" w14:textId="01972D94" w:rsidR="0033273D" w:rsidRPr="00A23197" w:rsidRDefault="0033273D" w:rsidP="00B21ACA">
                        <w:pPr>
                          <w:pStyle w:val="Caption"/>
                          <w:rPr>
                            <w:b w:val="0"/>
                            <w:noProof/>
                            <w:color w:val="000000" w:themeColor="text1"/>
                            <w:sz w:val="22"/>
                            <w:szCs w:val="22"/>
                          </w:rPr>
                        </w:pPr>
                        <w:bookmarkStart w:id="33" w:name="_Ref495409259"/>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00047E5A">
                          <w:rPr>
                            <w:noProof/>
                            <w:color w:val="000000" w:themeColor="text1"/>
                          </w:rPr>
                          <w:t>9</w:t>
                        </w:r>
                        <w:r w:rsidRPr="00A23197">
                          <w:rPr>
                            <w:color w:val="000000" w:themeColor="text1"/>
                          </w:rPr>
                          <w:fldChar w:fldCharType="end"/>
                        </w:r>
                        <w:bookmarkEnd w:id="33"/>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v:textbox>
                </v:shape>
                <w10:wrap type="square"/>
              </v:group>
            </w:pict>
          </mc:Fallback>
        </mc:AlternateContent>
      </w:r>
      <w:r w:rsidR="00F2561F">
        <w:rPr>
          <w:lang w:val="en-CA"/>
        </w:rPr>
        <w:t>To</w:t>
      </w:r>
      <w:r w:rsidR="006074E5">
        <w:rPr>
          <w:lang w:val="en-CA"/>
        </w:rPr>
        <w:t xml:space="preserve"> finalize the design of the compliant joint</w:t>
      </w:r>
      <w:r w:rsidR="0043574D">
        <w:rPr>
          <w:lang w:val="en-CA"/>
        </w:rPr>
        <w:t xml:space="preserve"> such that it will reach the areas of interest within the middle ear during TEES</w:t>
      </w:r>
      <w:r w:rsidR="00F2561F">
        <w:rPr>
          <w:lang w:val="en-CA"/>
        </w:rPr>
        <w:t>,</w:t>
      </w:r>
      <w:r w:rsidR="0043574D">
        <w:rPr>
          <w:lang w:val="en-CA"/>
        </w:rPr>
        <w:t xml:space="preserve"> </w:t>
      </w:r>
      <w:r w:rsidR="00F2561F">
        <w:rPr>
          <w:lang w:val="en-CA"/>
        </w:rPr>
        <w:t>a</w:t>
      </w:r>
      <w:r w:rsidR="008B6347">
        <w:rPr>
          <w:lang w:val="en-CA"/>
        </w:rPr>
        <w:t xml:space="preserve"> simple experiment was conducted to </w:t>
      </w:r>
      <w:r w:rsidR="00751A86">
        <w:rPr>
          <w:lang w:val="en-CA"/>
        </w:rPr>
        <w:t>find the appropriate range for radius of curvature and arc length</w:t>
      </w:r>
      <w:r w:rsidR="000D5B82">
        <w:rPr>
          <w:lang w:val="en-CA"/>
        </w:rPr>
        <w:t xml:space="preserve">. </w:t>
      </w:r>
      <w:r w:rsidR="00AC4E28">
        <w:rPr>
          <w:lang w:val="en-CA"/>
        </w:rPr>
        <w:t>Fichera et al. describe</w:t>
      </w:r>
      <w:r w:rsidR="00C145D9">
        <w:rPr>
          <w:lang w:val="en-CA"/>
        </w:rPr>
        <w:t>d</w:t>
      </w:r>
      <w:r w:rsidR="00484CAD">
        <w:rPr>
          <w:lang w:val="en-CA"/>
        </w:rPr>
        <w:t xml:space="preserve"> the process used to create the robotic</w:t>
      </w:r>
      <w:r w:rsidR="00AC4E28">
        <w:rPr>
          <w:lang w:val="en-CA"/>
        </w:rPr>
        <w:t xml:space="preserve"> steerable endoscope</w:t>
      </w:r>
      <w:r w:rsidR="00484CAD">
        <w:rPr>
          <w:lang w:val="en-CA"/>
        </w:rPr>
        <w:t xml:space="preserve">, refer to </w:t>
      </w:r>
      <w:r w:rsidR="00484CAD">
        <w:rPr>
          <w:lang w:val="en-CA"/>
        </w:rPr>
        <w:fldChar w:fldCharType="begin"/>
      </w:r>
      <w:r w:rsidR="00484CAD">
        <w:rPr>
          <w:lang w:val="en-CA"/>
        </w:rPr>
        <w:instrText xml:space="preserve"> REF _Ref495249487 \h </w:instrText>
      </w:r>
      <w:r w:rsidR="00484CAD">
        <w:rPr>
          <w:lang w:val="en-CA"/>
        </w:rPr>
      </w:r>
      <w:r w:rsidR="00484CAD">
        <w:rPr>
          <w:lang w:val="en-CA"/>
        </w:rPr>
        <w:fldChar w:fldCharType="separate"/>
      </w:r>
      <w:r w:rsidR="00085694" w:rsidRPr="00323919">
        <w:rPr>
          <w:color w:val="000000" w:themeColor="text1"/>
        </w:rPr>
        <w:t xml:space="preserve">Figure </w:t>
      </w:r>
      <w:r w:rsidR="00085694" w:rsidRPr="00323919">
        <w:rPr>
          <w:noProof/>
          <w:color w:val="000000" w:themeColor="text1"/>
        </w:rPr>
        <w:t>5</w:t>
      </w:r>
      <w:r w:rsidR="00484CAD">
        <w:rPr>
          <w:lang w:val="en-CA"/>
        </w:rPr>
        <w:fldChar w:fldCharType="end"/>
      </w:r>
      <w:r w:rsidR="00484CAD">
        <w:rPr>
          <w:lang w:val="en-CA"/>
        </w:rPr>
        <w:t xml:space="preserve"> </w:t>
      </w:r>
      <w:r w:rsidR="00EA2CD2">
        <w:rPr>
          <w:lang w:val="en-CA"/>
        </w:rPr>
        <w:fldChar w:fldCharType="begin" w:fldLock="1"/>
      </w:r>
      <w:r w:rsidR="00376A85">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EA2CD2">
        <w:rPr>
          <w:lang w:val="en-CA"/>
        </w:rPr>
        <w:fldChar w:fldCharType="separate"/>
      </w:r>
      <w:r w:rsidR="00376A85" w:rsidRPr="00376A85">
        <w:rPr>
          <w:noProof/>
          <w:lang w:val="en-CA"/>
        </w:rPr>
        <w:t>[21]</w:t>
      </w:r>
      <w:r w:rsidR="00EA2CD2">
        <w:rPr>
          <w:lang w:val="en-CA"/>
        </w:rPr>
        <w:fldChar w:fldCharType="end"/>
      </w:r>
      <w:r w:rsidR="00AC4E28">
        <w:rPr>
          <w:lang w:val="en-CA"/>
        </w:rPr>
        <w:t xml:space="preserve">. </w:t>
      </w:r>
      <w:r w:rsidR="008E088C">
        <w:rPr>
          <w:lang w:val="en-CA"/>
        </w:rPr>
        <w:t>In order to determine the appropriate</w:t>
      </w:r>
      <w:r w:rsidR="00484CAD">
        <w:rPr>
          <w:lang w:val="en-CA"/>
        </w:rPr>
        <w:t xml:space="preserve"> curvature</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3D models of patient middle ear space </w:t>
      </w:r>
      <w:r w:rsidR="00484CAD">
        <w:rPr>
          <w:lang w:val="en-CA"/>
        </w:rPr>
        <w:t xml:space="preserve">were generated </w:t>
      </w:r>
      <w:r w:rsidR="008E088C" w:rsidRPr="008E088C">
        <w:rPr>
          <w:lang w:val="en-CA"/>
        </w:rPr>
        <w:t xml:space="preserve">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shown in reference [2] of  the paper</w:t>
      </w:r>
      <w:r w:rsidR="00D62927">
        <w:t>. They used a nitinol tube which is larger than the proposed tool (OD = 1.8mm, ID = 1.6mm) which</w:t>
      </w:r>
      <w:r w:rsidR="00751A86">
        <w:t xml:space="preserve"> </w:t>
      </w:r>
      <w:r w:rsidR="00085694">
        <w:t xml:space="preserve">further </w:t>
      </w:r>
      <w:r w:rsidR="00D62927">
        <w:t xml:space="preserve">validates that this tube size will fit inside the middle ear space. </w:t>
      </w:r>
    </w:p>
    <w:p w14:paraId="2A7D971F" w14:textId="21D12029" w:rsidR="00D91D85"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Fichera et al. study was </w:t>
      </w:r>
      <w:r w:rsidR="00085694">
        <w:rPr>
          <w:lang w:val="en-CA"/>
        </w:rPr>
        <w:t>conducted</w:t>
      </w:r>
      <w:r>
        <w:rPr>
          <w:lang w:val="en-CA"/>
        </w:rPr>
        <w:t xml:space="preserve">. The range of arc length and radius of curvature needed to be identified. The </w:t>
      </w:r>
      <w:r w:rsidR="00D56547" w:rsidRPr="00D56547">
        <w:rPr>
          <w:lang w:val="en-CA"/>
        </w:rPr>
        <w:t xml:space="preserve">PI provided 9 CT scans from patients with </w:t>
      </w:r>
      <w:r w:rsidR="00D56547">
        <w:t>difficult</w:t>
      </w:r>
      <w:r>
        <w:t xml:space="preserve"> TEES</w:t>
      </w:r>
      <w:r w:rsidR="00D56547">
        <w:t xml:space="preserve"> anatomy where bone had to be removed to access the </w:t>
      </w:r>
      <w:r>
        <w:t xml:space="preserve">cholesteatoma to </w:t>
      </w:r>
      <w:r>
        <w:lastRenderedPageBreak/>
        <w:t>remove it</w:t>
      </w:r>
      <w:r w:rsidR="00D56547">
        <w:t>. 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BE6392">
        <w:t xml:space="preserve"> </w:t>
      </w:r>
      <w:r w:rsidR="001077EC">
        <w:t>were identified, see</w:t>
      </w:r>
      <w:r w:rsidR="00085694">
        <w:t xml:space="preserve"> </w:t>
      </w:r>
      <w:r w:rsidR="00085694">
        <w:fldChar w:fldCharType="begin"/>
      </w:r>
      <w:r w:rsidR="00085694">
        <w:instrText xml:space="preserve"> REF _Ref495409259 \h </w:instrText>
      </w:r>
      <w:r w:rsidR="00085694">
        <w:fldChar w:fldCharType="separate"/>
      </w:r>
      <w:r w:rsidR="00085694" w:rsidRPr="00A23197">
        <w:rPr>
          <w:color w:val="000000" w:themeColor="text1"/>
        </w:rPr>
        <w:t xml:space="preserve">Figure </w:t>
      </w:r>
      <w:r w:rsidR="00085694">
        <w:rPr>
          <w:noProof/>
          <w:color w:val="000000" w:themeColor="text1"/>
        </w:rPr>
        <w:t>8</w:t>
      </w:r>
      <w:r w:rsidR="00085694">
        <w:fldChar w:fldCharType="end"/>
      </w:r>
      <w:r w:rsidR="006537CA">
        <w:t xml:space="preserve">. </w:t>
      </w:r>
      <w:r w:rsidR="008E6A7C">
        <w:t>The next step was to determine the range of arc lengths for the new tools</w:t>
      </w:r>
      <w:r w:rsidR="005F2997">
        <w:t xml:space="preserve">, see </w:t>
      </w:r>
      <w:r w:rsidR="005F2997">
        <w:fldChar w:fldCharType="begin"/>
      </w:r>
      <w:r w:rsidR="005F2997">
        <w:instrText xml:space="preserve"> REF _Ref495180477 \h </w:instrText>
      </w:r>
      <w:r w:rsidR="005F2997">
        <w:fldChar w:fldCharType="separate"/>
      </w:r>
      <w:r w:rsidR="00323919" w:rsidRPr="001077EC">
        <w:rPr>
          <w:color w:val="000000" w:themeColor="text1"/>
        </w:rPr>
        <w:t xml:space="preserve">Table </w:t>
      </w:r>
      <w:r w:rsidR="00323919">
        <w:rPr>
          <w:noProof/>
          <w:color w:val="000000" w:themeColor="text1"/>
        </w:rPr>
        <w:t>2</w:t>
      </w:r>
      <w:r w:rsidR="005F2997">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w:t>
      </w:r>
    </w:p>
    <w:p w14:paraId="6ADD8B42" w14:textId="2851F367" w:rsidR="006537CA" w:rsidRPr="00D91D85" w:rsidRDefault="008241B6" w:rsidP="00085694">
      <w:pPr>
        <w:ind w:firstLine="720"/>
        <w:jc w:val="both"/>
        <w:rPr>
          <w:color w:val="000000" w:themeColor="text1"/>
        </w:rPr>
      </w:pPr>
      <w:r>
        <w:rPr>
          <w:noProof/>
          <w:lang w:bidi="ar-SA"/>
        </w:rPr>
        <w:drawing>
          <wp:anchor distT="0" distB="0" distL="114300" distR="114300" simplePos="0" relativeHeight="251666432" behindDoc="0" locked="0" layoutInCell="1" allowOverlap="1" wp14:anchorId="331F1A72" wp14:editId="38F98205">
            <wp:simplePos x="0" y="0"/>
            <wp:positionH relativeFrom="column">
              <wp:posOffset>10795</wp:posOffset>
            </wp:positionH>
            <wp:positionV relativeFrom="paragraph">
              <wp:posOffset>1831975</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527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D85">
        <w:t>The maximum arc length is approximately the distance between the endoscope at the medial end of the ear canal, where the middle ear begins, and the promontory which is a boney projection</w:t>
      </w:r>
      <w:r w:rsidR="00D91D85" w:rsidRPr="0023074F">
        <w:t xml:space="preserve">, see </w:t>
      </w:r>
      <w:r w:rsidR="00D91D85" w:rsidRPr="0023074F">
        <w:fldChar w:fldCharType="begin"/>
      </w:r>
      <w:r w:rsidR="00D91D85" w:rsidRPr="0023074F">
        <w:instrText xml:space="preserve"> REF _Ref495181052 \h  \* MERGEFORMAT </w:instrText>
      </w:r>
      <w:r w:rsidR="00D91D85" w:rsidRPr="0023074F">
        <w:fldChar w:fldCharType="separate"/>
      </w:r>
      <w:r w:rsidR="00323919" w:rsidRPr="00740A1A">
        <w:rPr>
          <w:noProof/>
          <w:color w:val="000000" w:themeColor="text1"/>
        </w:rPr>
        <w:t xml:space="preserve">Figure </w:t>
      </w:r>
      <w:r w:rsidR="00323919">
        <w:rPr>
          <w:noProof/>
          <w:color w:val="000000" w:themeColor="text1"/>
        </w:rPr>
        <w:t>11</w:t>
      </w:r>
      <w:r w:rsidR="00D91D85" w:rsidRPr="0023074F">
        <w:fldChar w:fldCharType="end"/>
      </w:r>
      <w:r w:rsidR="00D91D85" w:rsidRPr="0023074F">
        <w:t xml:space="preserve">. </w:t>
      </w:r>
      <w:r w:rsidR="005F2997">
        <w:t>Dahm et al. reported the anatomical measurements on 60 cadaver specimens, and reported that the average distance between the promontory and tympanic spine is 7.48mm for all spe</w:t>
      </w:r>
      <w:r w:rsidR="007B1385">
        <w:t>cimens and this distance does not</w:t>
      </w:r>
      <w:r w:rsidR="005F2997">
        <w:t xml:space="preserve"> change with age </w:t>
      </w:r>
      <w:r w:rsidR="005F2997">
        <w:fldChar w:fldCharType="begin" w:fldLock="1"/>
      </w:r>
      <w:r w:rsidR="00376A85">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"[27]", "plainTextFormattedCitation" : "[27]", "previouslyFormattedCitation" : "[26]" }, "properties" : { "noteIndex" : 0 }, "schema" : "https://github.com/citation-style-language/schema/raw/master/csl-citation.json" }</w:instrText>
      </w:r>
      <w:r w:rsidR="005F2997">
        <w:fldChar w:fldCharType="separate"/>
      </w:r>
      <w:r w:rsidR="00376A85" w:rsidRPr="00376A85">
        <w:rPr>
          <w:noProof/>
        </w:rPr>
        <w:t>[27]</w:t>
      </w:r>
      <w:r w:rsidR="005F2997">
        <w:fldChar w:fldCharType="end"/>
      </w:r>
      <w:r w:rsidR="005F2997">
        <w:t xml:space="preserve">. </w:t>
      </w:r>
      <w:r w:rsidR="005F2997" w:rsidRPr="0023074F">
        <w:t xml:space="preserve">This </w:t>
      </w:r>
      <w:r w:rsidR="005F2997">
        <w:t xml:space="preserve">is approximately the length of the middle ear and a longer instrument would not </w:t>
      </w:r>
      <w:r w:rsidR="007B1385">
        <w:t>fit inside the space</w:t>
      </w:r>
      <w:r w:rsidR="005F2997">
        <w:t xml:space="preserve">. </w:t>
      </w:r>
      <w:r w:rsidR="00CE4A4A">
        <w:t>The desired bending angle is 135</w:t>
      </w:r>
      <w:r w:rsidR="00CE4A4A" w:rsidRPr="001077EC">
        <w:rPr>
          <w:vertAlign w:val="superscript"/>
        </w:rPr>
        <w:t>o</w:t>
      </w:r>
      <w:r w:rsidR="00CE4A4A">
        <w:t xml:space="preserve">, which allows the instrument tip to access a region that is on the boundary of the </w:t>
      </w:r>
      <w:r w:rsidR="00CE4A4A" w:rsidRPr="001077EC">
        <w:t>0</w:t>
      </w:r>
      <w:r w:rsidR="00CE4A4A" w:rsidRPr="001077EC">
        <w:rPr>
          <w:vertAlign w:val="superscript"/>
        </w:rPr>
        <w:t>o</w:t>
      </w:r>
      <w:r w:rsidR="00CE4A4A">
        <w:t xml:space="preserve"> </w:t>
      </w:r>
      <w:r w:rsidR="00CE4A4A" w:rsidRPr="001077EC">
        <w:t>endoscope</w:t>
      </w:r>
      <w:r w:rsidR="00CE4A4A">
        <w:t xml:space="preserve">, see </w:t>
      </w:r>
      <w:r w:rsidR="00CE4A4A">
        <w:fldChar w:fldCharType="begin"/>
      </w:r>
      <w:r w:rsidR="00CE4A4A">
        <w:instrText xml:space="preserve"> REF _Ref495099262 \h  \* MERGEFORMAT </w:instrText>
      </w:r>
      <w:r w:rsidR="00CE4A4A">
        <w:fldChar w:fldCharType="separate"/>
      </w:r>
      <w:r w:rsidR="00323919" w:rsidRPr="00323919">
        <w:t>Figure 10</w:t>
      </w:r>
      <w:r w:rsidR="00CE4A4A">
        <w:fldChar w:fldCharType="end"/>
      </w:r>
      <w:r w:rsidR="00CE4A4A">
        <w:t xml:space="preserve">. </w:t>
      </w:r>
      <w:r w:rsidR="005F2997">
        <w:t xml:space="preserve">Using Matlab, 10 arc lengths were randomly generated to span the range 2.92-7.5mm and these were used to generate a 2D sketch of the workspace/reaching area of a </w:t>
      </w:r>
      <w:r w:rsidR="00CE4A4A">
        <w:t>joint</w:t>
      </w:r>
      <w:r w:rsidR="005F2997">
        <w:t xml:space="preserve"> with that arc length sweeping from radius of curvature 1.24 mm to straight. </w:t>
      </w:r>
      <w:r w:rsidR="00CD46FE">
        <w:t xml:space="preserve">The 2D tool range of articulation sketch, 2D endoscope viewing angle and anatomy </w:t>
      </w:r>
      <w:r w:rsidR="008E6A7C">
        <w:t>were printed and overlaid to determine the appropriate arc lengths to reach the targets</w:t>
      </w:r>
      <w:r w:rsidR="00601556">
        <w:t>, see</w:t>
      </w:r>
      <w:r w:rsidR="00047E5A">
        <w:t xml:space="preserve"> </w:t>
      </w:r>
      <w:r w:rsidR="00047E5A">
        <w:fldChar w:fldCharType="begin"/>
      </w:r>
      <w:r w:rsidR="00047E5A">
        <w:instrText xml:space="preserve"> REF _Ref495409259 \h </w:instrText>
      </w:r>
      <w:r w:rsidR="00047E5A">
        <w:fldChar w:fldCharType="separate"/>
      </w:r>
      <w:r w:rsidR="00047E5A" w:rsidRPr="00A23197">
        <w:rPr>
          <w:color w:val="000000" w:themeColor="text1"/>
        </w:rPr>
        <w:t xml:space="preserve">Figure </w:t>
      </w:r>
      <w:r w:rsidR="00047E5A">
        <w:rPr>
          <w:noProof/>
          <w:color w:val="000000" w:themeColor="text1"/>
        </w:rPr>
        <w:t>8</w:t>
      </w:r>
      <w:r w:rsidR="00047E5A">
        <w:fldChar w:fldCharType="end"/>
      </w:r>
      <w:r w:rsidR="008E6A7C" w:rsidRPr="00601556">
        <w:t>.</w:t>
      </w:r>
      <w:r w:rsidR="008E6A7C">
        <w:t xml:space="preserve"> A </w:t>
      </w:r>
      <w:r w:rsidR="00E429AB">
        <w:t>shorter</w:t>
      </w:r>
      <w:r w:rsidR="008E6A7C">
        <w:t xml:space="preserve"> arc length yields a stiffer tip, which is desirable for dissection and better control of the instrument.</w:t>
      </w:r>
      <w:r w:rsidR="001077EC">
        <w:t xml:space="preserve"> </w:t>
      </w:r>
      <w:r w:rsidR="00CD46FE">
        <w:t>Since the anatomy was variable, the minimum and maximum arc length were both desirable as the minimum would allow for dissection with a stiffer tip and the</w:t>
      </w:r>
      <w:r w:rsidR="005F2997">
        <w:t xml:space="preserve"> maximum would allow for maximum reach.</w:t>
      </w:r>
      <w:r w:rsidR="002C6507">
        <w:t xml:space="preserve"> </w:t>
      </w:r>
      <w:r w:rsidR="006E1E1E">
        <w:t xml:space="preserve">This determined the curvature of the tip in order to access hard-to-reach areas visualized by the endoscope. The next step </w:t>
      </w:r>
      <w:r w:rsidR="00E429AB">
        <w:t>was</w:t>
      </w:r>
      <w:r w:rsidR="006E1E1E">
        <w:t xml:space="preserve"> to test this in physical 3D printed models and add other functionalities to the prototype, which is discussed next. </w:t>
      </w:r>
    </w:p>
    <w:p w14:paraId="7A881051" w14:textId="573D8F61" w:rsidR="005F2997" w:rsidRPr="00B21ACA" w:rsidRDefault="00765F46" w:rsidP="00B21ACA">
      <w:pPr>
        <w:pStyle w:val="Caption"/>
        <w:jc w:val="both"/>
        <w:rPr>
          <w:b w:val="0"/>
          <w:color w:val="000000" w:themeColor="text1"/>
        </w:rPr>
      </w:pPr>
      <w:bookmarkStart w:id="34" w:name="_Ref495099262"/>
      <w:r w:rsidRPr="00CD46FE">
        <w:rPr>
          <w:color w:val="000000" w:themeColor="text1"/>
        </w:rPr>
        <w:t xml:space="preserve">Figure </w:t>
      </w:r>
      <w:r w:rsidRPr="00CD46FE">
        <w:rPr>
          <w:color w:val="000000" w:themeColor="text1"/>
        </w:rPr>
        <w:fldChar w:fldCharType="begin"/>
      </w:r>
      <w:r w:rsidRPr="00CD46FE">
        <w:rPr>
          <w:color w:val="000000" w:themeColor="text1"/>
        </w:rPr>
        <w:instrText xml:space="preserve"> SEQ Figure \* ARABIC </w:instrText>
      </w:r>
      <w:r w:rsidRPr="00CD46FE">
        <w:rPr>
          <w:color w:val="000000" w:themeColor="text1"/>
        </w:rPr>
        <w:fldChar w:fldCharType="separate"/>
      </w:r>
      <w:r w:rsidR="00296DB7">
        <w:rPr>
          <w:noProof/>
          <w:color w:val="000000" w:themeColor="text1"/>
        </w:rPr>
        <w:t>10</w:t>
      </w:r>
      <w:r w:rsidRPr="00CD46FE">
        <w:rPr>
          <w:color w:val="000000" w:themeColor="text1"/>
        </w:rPr>
        <w:fldChar w:fldCharType="end"/>
      </w:r>
      <w:bookmarkEnd w:id="34"/>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bookmarkStart w:id="35" w:name="_Ref495180477"/>
      <w:r w:rsidRPr="001077EC">
        <w:rPr>
          <w:color w:val="000000" w:themeColor="text1"/>
          <w:sz w:val="22"/>
        </w:rPr>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00323919">
        <w:rPr>
          <w:noProof/>
          <w:color w:val="000000" w:themeColor="text1"/>
          <w:sz w:val="22"/>
        </w:rPr>
        <w:t>2</w:t>
      </w:r>
      <w:r w:rsidRPr="001077EC">
        <w:rPr>
          <w:color w:val="000000" w:themeColor="text1"/>
          <w:sz w:val="22"/>
        </w:rPr>
        <w:fldChar w:fldCharType="end"/>
      </w:r>
      <w:bookmarkEnd w:id="35"/>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(Rc)</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r w:rsidRPr="001077EC">
              <w:rPr>
                <w:sz w:val="18"/>
              </w:rPr>
              <w:t xml:space="preserve">Rcmin = 2*Ro = </w:t>
            </w:r>
            <w:r w:rsidRPr="001077EC">
              <w:rPr>
                <w:b/>
                <w:sz w:val="18"/>
              </w:rPr>
              <w:t>1.24mm</w:t>
            </w:r>
          </w:p>
          <w:p w14:paraId="2469CADD" w14:textId="77777777" w:rsidR="006537CA" w:rsidRPr="001077EC" w:rsidRDefault="006537CA" w:rsidP="00676AC6">
            <w:pPr>
              <w:pStyle w:val="ListParagraph"/>
              <w:ind w:left="0"/>
              <w:jc w:val="both"/>
              <w:rPr>
                <w:sz w:val="18"/>
              </w:rPr>
            </w:pPr>
            <w:r w:rsidRPr="001077EC">
              <w:rPr>
                <w:sz w:val="18"/>
              </w:rPr>
              <w:t>Smin = minimum arc length</w:t>
            </w:r>
          </w:p>
          <w:p w14:paraId="1758B082" w14:textId="23D3C867" w:rsidR="006537CA" w:rsidRPr="001077EC" w:rsidRDefault="006537CA" w:rsidP="00676AC6">
            <w:pPr>
              <w:pStyle w:val="ListParagraph"/>
              <w:ind w:left="0"/>
              <w:jc w:val="both"/>
              <w:rPr>
                <w:sz w:val="18"/>
              </w:rPr>
            </w:pPr>
            <w:r w:rsidRPr="001077EC">
              <w:rPr>
                <w:sz w:val="18"/>
              </w:rPr>
              <w:t>Ro = outer radius of NiTi tube</w:t>
            </w:r>
          </w:p>
        </w:tc>
        <w:tc>
          <w:tcPr>
            <w:tcW w:w="4535" w:type="dxa"/>
          </w:tcPr>
          <w:p w14:paraId="40782658" w14:textId="77777777"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E173B1">
        <w:trPr>
          <w:trHeight w:val="395"/>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S=Rc*</w:t>
            </w:r>
            <w:r w:rsidRPr="001077EC">
              <w:rPr>
                <w:sz w:val="18"/>
              </w:rPr>
              <w:sym w:font="Symbol" w:char="F071"/>
            </w:r>
          </w:p>
          <w:p w14:paraId="40622EA0" w14:textId="77777777" w:rsidR="006537CA" w:rsidRPr="001077EC" w:rsidRDefault="006537CA" w:rsidP="00676AC6">
            <w:pPr>
              <w:pStyle w:val="ListParagraph"/>
              <w:ind w:left="0"/>
              <w:jc w:val="both"/>
              <w:rPr>
                <w:sz w:val="18"/>
              </w:rPr>
            </w:pPr>
            <w:r w:rsidRPr="001077EC">
              <w:rPr>
                <w:sz w:val="18"/>
              </w:rPr>
              <w:t>Rc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2FEF255E" w14:textId="113B9F43" w:rsidR="00C675D5" w:rsidRPr="00C675D5" w:rsidRDefault="00C675D5" w:rsidP="00C675D5">
      <w:bookmarkStart w:id="36" w:name="_Ref495181052"/>
      <w:r>
        <w:rPr>
          <w:noProof/>
          <w:lang w:bidi="ar-SA"/>
        </w:rPr>
        <w:lastRenderedPageBreak/>
        <w:drawing>
          <wp:anchor distT="0" distB="0" distL="114300" distR="114300" simplePos="0" relativeHeight="251687936" behindDoc="0" locked="0" layoutInCell="1" allowOverlap="1" wp14:anchorId="79562EAB" wp14:editId="56FDBAB4">
            <wp:simplePos x="0" y="0"/>
            <wp:positionH relativeFrom="column">
              <wp:posOffset>17145</wp:posOffset>
            </wp:positionH>
            <wp:positionV relativeFrom="paragraph">
              <wp:posOffset>285750</wp:posOffset>
            </wp:positionV>
            <wp:extent cx="2982595" cy="2078355"/>
            <wp:effectExtent l="0" t="0" r="0" b="0"/>
            <wp:wrapSquare wrapText="bothSides"/>
            <wp:docPr id="24" name="Picture 24"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rc%20length%20ran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2595" cy="207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AE27B" w14:textId="0E2E8B13"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Pr="00740A1A">
        <w:rPr>
          <w:color w:val="000000" w:themeColor="text1"/>
        </w:rPr>
        <w:fldChar w:fldCharType="begin"/>
      </w:r>
      <w:r w:rsidRPr="00740A1A">
        <w:rPr>
          <w:color w:val="000000" w:themeColor="text1"/>
        </w:rPr>
        <w:instrText xml:space="preserve"> SEQ Figure \* ARABIC </w:instrText>
      </w:r>
      <w:r w:rsidRPr="00740A1A">
        <w:rPr>
          <w:color w:val="000000" w:themeColor="text1"/>
        </w:rPr>
        <w:fldChar w:fldCharType="separate"/>
      </w:r>
      <w:r w:rsidR="00296DB7">
        <w:rPr>
          <w:noProof/>
          <w:color w:val="000000" w:themeColor="text1"/>
        </w:rPr>
        <w:t>11</w:t>
      </w:r>
      <w:r w:rsidRPr="00740A1A">
        <w:rPr>
          <w:color w:val="000000" w:themeColor="text1"/>
        </w:rPr>
        <w:fldChar w:fldCharType="end"/>
      </w:r>
      <w:bookmarkEnd w:id="36"/>
      <w:r w:rsidRPr="00740A1A">
        <w:rPr>
          <w:color w:val="000000" w:themeColor="text1"/>
        </w:rPr>
        <w:t>:</w:t>
      </w:r>
      <w:r w:rsidRPr="005F2D9A">
        <w:rPr>
          <w:b w:val="0"/>
          <w:color w:val="000000" w:themeColor="text1"/>
        </w:rPr>
        <w:t xml:space="preserve"> Image showing middle ear anatomy. The </w:t>
      </w:r>
      <w:r w:rsidR="00C675D5">
        <w:rPr>
          <w:b w:val="0"/>
          <w:color w:val="000000" w:themeColor="text1"/>
        </w:rPr>
        <w:t>red</w:t>
      </w:r>
      <w:r w:rsidRPr="005F2D9A">
        <w:rPr>
          <w:b w:val="0"/>
          <w:color w:val="000000" w:themeColor="text1"/>
        </w:rPr>
        <w:t xml:space="preserve"> arrow shows the approximate distance between the tympanic spine and the promontory</w:t>
      </w:r>
      <w:r w:rsidR="001210CE">
        <w:rPr>
          <w:b w:val="0"/>
          <w:color w:val="000000" w:themeColor="text1"/>
        </w:rPr>
        <w:t xml:space="preserve"> </w:t>
      </w:r>
      <w:r w:rsidR="005F6A4C">
        <w:rPr>
          <w:b w:val="0"/>
          <w:color w:val="000000" w:themeColor="text1"/>
        </w:rPr>
        <w:fldChar w:fldCharType="begin" w:fldLock="1"/>
      </w:r>
      <w:r w:rsidR="00376A85">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"[28]", "plainTextFormattedCitation" : "[28]", "previouslyFormattedCitation" : "[27]" }, "properties" : { "noteIndex" : 0 }, "schema" : "https://github.com/citation-style-language/schema/raw/master/csl-citation.json" }</w:instrText>
      </w:r>
      <w:r w:rsidR="005F6A4C">
        <w:rPr>
          <w:b w:val="0"/>
          <w:color w:val="000000" w:themeColor="text1"/>
        </w:rPr>
        <w:fldChar w:fldCharType="separate"/>
      </w:r>
      <w:r w:rsidR="00376A85" w:rsidRPr="00376A85">
        <w:rPr>
          <w:b w:val="0"/>
          <w:noProof/>
          <w:color w:val="000000" w:themeColor="text1"/>
        </w:rPr>
        <w:t>[28]</w:t>
      </w:r>
      <w:r w:rsidR="005F6A4C">
        <w:rPr>
          <w:b w:val="0"/>
          <w:color w:val="000000" w:themeColor="text1"/>
        </w:rPr>
        <w:fldChar w:fldCharType="end"/>
      </w:r>
      <w:r w:rsidRPr="005F2D9A">
        <w:rPr>
          <w:b w:val="0"/>
          <w:color w:val="000000" w:themeColor="text1"/>
        </w:rPr>
        <w:t>.</w:t>
      </w:r>
    </w:p>
    <w:p w14:paraId="77D14F09" w14:textId="65738A1F" w:rsidR="00C10080" w:rsidRDefault="00C10080" w:rsidP="002F13D2">
      <w:pPr>
        <w:pStyle w:val="Heading2"/>
        <w:rPr>
          <w:lang w:val="en-CA"/>
        </w:rPr>
      </w:pPr>
    </w:p>
    <w:p w14:paraId="33D21278" w14:textId="7CD06B41" w:rsidR="00C10080" w:rsidRDefault="00C10080" w:rsidP="002F13D2">
      <w:pPr>
        <w:pStyle w:val="Heading2"/>
        <w:rPr>
          <w:lang w:val="en-CA"/>
        </w:rPr>
      </w:pPr>
    </w:p>
    <w:p w14:paraId="1D1B455C" w14:textId="106D0CB1" w:rsidR="00C10080" w:rsidRDefault="00C10080" w:rsidP="002F13D2">
      <w:pPr>
        <w:pStyle w:val="Heading2"/>
        <w:rPr>
          <w:lang w:val="en-CA"/>
        </w:rPr>
      </w:pPr>
    </w:p>
    <w:p w14:paraId="2F70368E" w14:textId="77777777" w:rsidR="00DC194B" w:rsidRDefault="00DC194B" w:rsidP="002F13D2">
      <w:pPr>
        <w:pStyle w:val="Heading2"/>
        <w:rPr>
          <w:lang w:val="en-CA"/>
        </w:rPr>
      </w:pPr>
    </w:p>
    <w:p w14:paraId="7EE9A353" w14:textId="77777777" w:rsidR="00DC194B" w:rsidRDefault="00DC194B" w:rsidP="002F13D2">
      <w:pPr>
        <w:pStyle w:val="Heading2"/>
        <w:rPr>
          <w:lang w:val="en-CA"/>
        </w:rPr>
      </w:pPr>
    </w:p>
    <w:p w14:paraId="431DCC1F" w14:textId="74D2DC42" w:rsidR="002F13D2" w:rsidRDefault="00F05118" w:rsidP="002F13D2">
      <w:pPr>
        <w:pStyle w:val="Heading2"/>
        <w:rPr>
          <w:lang w:val="en-CA"/>
        </w:rPr>
      </w:pPr>
      <w:r>
        <w:rPr>
          <w:lang w:val="en-CA"/>
        </w:rPr>
        <w:t xml:space="preserve">3.1.3.2. </w:t>
      </w:r>
      <w:r w:rsidR="002F13D2">
        <w:rPr>
          <w:lang w:val="en-CA"/>
        </w:rPr>
        <w:t>Objective 2: Suction Instrument</w:t>
      </w:r>
    </w:p>
    <w:p w14:paraId="153D72B4" w14:textId="3EC7AC21" w:rsidR="007D26E9" w:rsidRDefault="00E429AB" w:rsidP="00E429AB">
      <w:pPr>
        <w:rPr>
          <w:b/>
        </w:rPr>
      </w:pPr>
      <w:r>
        <w:rPr>
          <w:noProof/>
          <w:lang w:bidi="ar-SA"/>
        </w:rPr>
        <mc:AlternateContent>
          <mc:Choice Requires="wpg">
            <w:drawing>
              <wp:anchor distT="0" distB="0" distL="114300" distR="114300" simplePos="0" relativeHeight="251693056" behindDoc="0" locked="0" layoutInCell="1" allowOverlap="1" wp14:anchorId="7EC23873" wp14:editId="5EF070C4">
                <wp:simplePos x="0" y="0"/>
                <wp:positionH relativeFrom="column">
                  <wp:posOffset>1238250</wp:posOffset>
                </wp:positionH>
                <wp:positionV relativeFrom="paragraph">
                  <wp:posOffset>1161415</wp:posOffset>
                </wp:positionV>
                <wp:extent cx="4260850" cy="2947670"/>
                <wp:effectExtent l="0" t="0" r="6350" b="0"/>
                <wp:wrapSquare wrapText="bothSides"/>
                <wp:docPr id="9" name="Group 9"/>
                <wp:cNvGraphicFramePr/>
                <a:graphic xmlns:a="http://schemas.openxmlformats.org/drawingml/2006/main">
                  <a:graphicData uri="http://schemas.microsoft.com/office/word/2010/wordprocessingGroup">
                    <wpg:wgp>
                      <wpg:cNvGrpSpPr/>
                      <wpg:grpSpPr>
                        <a:xfrm>
                          <a:off x="0" y="0"/>
                          <a:ext cx="4260850" cy="2947670"/>
                          <a:chOff x="-598825" y="-1"/>
                          <a:chExt cx="4260962" cy="2948312"/>
                        </a:xfrm>
                      </wpg:grpSpPr>
                      <pic:pic xmlns:pic="http://schemas.openxmlformats.org/drawingml/2006/picture">
                        <pic:nvPicPr>
                          <pic:cNvPr id="27" name="Picture 27" descr="Committee%20Meeting/suction%20tool%20assembly.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98825" y="-1"/>
                            <a:ext cx="4260962" cy="2651108"/>
                          </a:xfrm>
                          <a:prstGeom prst="rect">
                            <a:avLst/>
                          </a:prstGeom>
                          <a:noFill/>
                          <a:ln>
                            <a:noFill/>
                          </a:ln>
                        </pic:spPr>
                      </pic:pic>
                      <wps:wsp>
                        <wps:cNvPr id="8" name="Text Box 8"/>
                        <wps:cNvSpPr txBox="1"/>
                        <wps:spPr>
                          <a:xfrm>
                            <a:off x="-147872" y="2741936"/>
                            <a:ext cx="3440430" cy="206375"/>
                          </a:xfrm>
                          <a:prstGeom prst="rect">
                            <a:avLst/>
                          </a:prstGeom>
                          <a:solidFill>
                            <a:prstClr val="white"/>
                          </a:solidFill>
                          <a:ln>
                            <a:noFill/>
                          </a:ln>
                          <a:effectLst/>
                        </wps:spPr>
                        <wps:txbx>
                          <w:txbxContent>
                            <w:p w14:paraId="3326F650" w14:textId="0EBAE7FD" w:rsidR="00E429AB" w:rsidRPr="003F1257" w:rsidRDefault="00E429AB" w:rsidP="00E429AB">
                              <w:pPr>
                                <w:pStyle w:val="Caption"/>
                                <w:rPr>
                                  <w:noProof/>
                                  <w:sz w:val="22"/>
                                  <w:szCs w:val="22"/>
                                </w:rPr>
                              </w:pPr>
                              <w:bookmarkStart w:id="37" w:name="_Ref495409572"/>
                              <w:r w:rsidRPr="00DC194B">
                                <w:rPr>
                                  <w:color w:val="auto"/>
                                </w:rPr>
                                <w:t xml:space="preserve">Figure </w:t>
                              </w:r>
                              <w:r w:rsidRPr="00DC194B">
                                <w:rPr>
                                  <w:color w:val="auto"/>
                                </w:rPr>
                                <w:fldChar w:fldCharType="begin"/>
                              </w:r>
                              <w:r w:rsidRPr="00DC194B">
                                <w:rPr>
                                  <w:color w:val="auto"/>
                                </w:rPr>
                                <w:instrText xml:space="preserve"> SEQ Figure \* ARABIC </w:instrText>
                              </w:r>
                              <w:r w:rsidRPr="00DC194B">
                                <w:rPr>
                                  <w:color w:val="auto"/>
                                </w:rPr>
                                <w:fldChar w:fldCharType="separate"/>
                              </w:r>
                              <w:r w:rsidRPr="00DC194B">
                                <w:rPr>
                                  <w:color w:val="auto"/>
                                </w:rPr>
                                <w:t>12</w:t>
                              </w:r>
                              <w:r w:rsidRPr="00DC194B">
                                <w:rPr>
                                  <w:color w:val="auto"/>
                                </w:rPr>
                                <w:fldChar w:fldCharType="end"/>
                              </w:r>
                              <w:bookmarkEnd w:id="37"/>
                              <w:r w:rsidRPr="00DC194B">
                                <w:rPr>
                                  <w:color w:val="auto"/>
                                </w:rPr>
                                <w:t>:</w:t>
                              </w:r>
                              <w:r w:rsidRPr="00E429AB">
                                <w:rPr>
                                  <w:b w:val="0"/>
                                  <w:color w:val="auto"/>
                                </w:rPr>
                                <w:t xml:space="preserve"> </w:t>
                              </w:r>
                              <w:r w:rsidRPr="00B71E14">
                                <w:rPr>
                                  <w:b w:val="0"/>
                                  <w:color w:val="auto"/>
                                </w:rPr>
                                <w:t>Outlines the components in the suction tool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23873" id="Group_x0020_9" o:spid="_x0000_s1041" style="position:absolute;margin-left:97.5pt;margin-top:91.45pt;width:335.5pt;height:232.1pt;z-index:251693056;mso-width-relative:margin;mso-height-relative:margin" coordorigin="-598825,-1" coordsize="4260962,29483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">
                <v:shape id="Picture_x0020_27" o:spid="_x0000_s1042" type="#_x0000_t75" alt="Committee%20Meeting/suction%20tool%20assembly.png" style="position:absolute;left:-598825;top:-1;width:4260962;height:2651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c&#10;apDDAAAA2wAAAA8AAABkcnMvZG93bnJldi54bWxEj8FqwzAQRO+B/oPYQi+hkeNAUlzLoWlayLWO&#10;L7kt1tY2tVZGUmz376tAoMdhZt4w+X42vRjJ+c6ygvUqAUFcW91xo6A6fz6/gPABWWNvmRT8kod9&#10;8bDIMdN24i8ay9CICGGfoYI2hCGT0tctGfQrOxBH79s6gyFK10jtcIpw08s0SbbSYMdxocWB3luq&#10;f8qrUXA8Hz6OQWt2KU/LTdVcq/GyVOrpcX57BRFoDv/he/ukFaQ7uH2JP0AW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pxqkMMAAADbAAAADwAAAAAAAAAAAAAAAACcAgAA&#10;ZHJzL2Rvd25yZXYueG1sUEsFBgAAAAAEAAQA9wAAAIwDAAAAAA==&#10;">
                  <v:imagedata r:id="rId26" o:title="Committee%20Meeting/suction%20tool%20assembly.png"/>
                  <v:path arrowok="t"/>
                </v:shape>
                <v:shape id="Text_x0020_Box_x0020_8" o:spid="_x0000_s1043" type="#_x0000_t202" style="position:absolute;left:-147872;top:2741936;width:3440430;height:206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3326F650" w14:textId="0EBAE7FD" w:rsidR="00E429AB" w:rsidRPr="003F1257" w:rsidRDefault="00E429AB" w:rsidP="00E429AB">
                        <w:pPr>
                          <w:pStyle w:val="Caption"/>
                          <w:rPr>
                            <w:noProof/>
                            <w:sz w:val="22"/>
                            <w:szCs w:val="22"/>
                          </w:rPr>
                        </w:pPr>
                        <w:bookmarkStart w:id="38" w:name="_Ref495409572"/>
                        <w:r w:rsidRPr="00DC194B">
                          <w:rPr>
                            <w:color w:val="auto"/>
                          </w:rPr>
                          <w:t xml:space="preserve">Figure </w:t>
                        </w:r>
                        <w:r w:rsidRPr="00DC194B">
                          <w:rPr>
                            <w:color w:val="auto"/>
                          </w:rPr>
                          <w:fldChar w:fldCharType="begin"/>
                        </w:r>
                        <w:r w:rsidRPr="00DC194B">
                          <w:rPr>
                            <w:color w:val="auto"/>
                          </w:rPr>
                          <w:instrText xml:space="preserve"> SEQ Figure \* ARABIC </w:instrText>
                        </w:r>
                        <w:r w:rsidRPr="00DC194B">
                          <w:rPr>
                            <w:color w:val="auto"/>
                          </w:rPr>
                          <w:fldChar w:fldCharType="separate"/>
                        </w:r>
                        <w:r w:rsidRPr="00DC194B">
                          <w:rPr>
                            <w:color w:val="auto"/>
                          </w:rPr>
                          <w:t>12</w:t>
                        </w:r>
                        <w:r w:rsidRPr="00DC194B">
                          <w:rPr>
                            <w:color w:val="auto"/>
                          </w:rPr>
                          <w:fldChar w:fldCharType="end"/>
                        </w:r>
                        <w:bookmarkEnd w:id="38"/>
                        <w:r w:rsidRPr="00DC194B">
                          <w:rPr>
                            <w:color w:val="auto"/>
                          </w:rPr>
                          <w:t>:</w:t>
                        </w:r>
                        <w:r w:rsidRPr="00E429AB">
                          <w:rPr>
                            <w:b w:val="0"/>
                            <w:color w:val="auto"/>
                          </w:rPr>
                          <w:t xml:space="preserve"> </w:t>
                        </w:r>
                        <w:r w:rsidRPr="00B71E14">
                          <w:rPr>
                            <w:b w:val="0"/>
                            <w:color w:val="auto"/>
                          </w:rPr>
                          <w:t>Outlines the components in the suction tool prototype.</w:t>
                        </w:r>
                      </w:p>
                    </w:txbxContent>
                  </v:textbox>
                </v:shape>
                <w10:wrap type="square"/>
              </v:group>
            </w:pict>
          </mc:Fallback>
        </mc:AlternateContent>
      </w:r>
      <w:r w:rsidR="00C91AC0">
        <w:rPr>
          <w:lang w:val="en-CA"/>
        </w:rPr>
        <w:tab/>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luer lock. The luer lock allows the suction instrument to be connected to the suction port in the operating room. The zoomed in section of </w:t>
      </w:r>
      <w:r>
        <w:rPr>
          <w:lang w:val="en-CA"/>
        </w:rPr>
        <w:fldChar w:fldCharType="begin"/>
      </w:r>
      <w:r>
        <w:rPr>
          <w:lang w:val="en-CA"/>
        </w:rPr>
        <w:instrText xml:space="preserve"> REF _Ref495409572 \h </w:instrText>
      </w:r>
      <w:r>
        <w:rPr>
          <w:lang w:val="en-CA"/>
        </w:rPr>
      </w:r>
      <w:r w:rsidR="00C91AC0">
        <w:rPr>
          <w:lang w:val="en-CA"/>
        </w:rPr>
        <w:instrText xml:space="preserve"> \* MERGEFORMAT </w:instrText>
      </w:r>
      <w:r>
        <w:rPr>
          <w:lang w:val="en-CA"/>
        </w:rPr>
        <w:fldChar w:fldCharType="separate"/>
      </w:r>
      <w:r w:rsidRPr="00C91AC0">
        <w:rPr>
          <w:lang w:val="en-CA"/>
        </w:rPr>
        <w:t>Figure 12</w:t>
      </w:r>
      <w:r>
        <w:rPr>
          <w:lang w:val="en-CA"/>
        </w:rPr>
        <w:fldChar w:fldCharType="end"/>
      </w:r>
      <w:r>
        <w:rPr>
          <w:lang w:val="en-CA"/>
        </w:rPr>
        <w:t xml:space="preserve"> </w:t>
      </w:r>
      <w:r w:rsidR="00E173B1">
        <w:rPr>
          <w:lang w:val="en-CA"/>
        </w:rPr>
        <w:t>shows that the ca</w:t>
      </w:r>
      <w:r w:rsidR="00EE0122">
        <w:rPr>
          <w:lang w:val="en-CA"/>
        </w:rPr>
        <w:t>ble exits the tubing and is accessible to be</w:t>
      </w:r>
      <w:r w:rsidR="00E173B1">
        <w:rPr>
          <w:lang w:val="en-CA"/>
        </w:rPr>
        <w:t xml:space="preserve"> secured in the </w:t>
      </w:r>
      <w:r w:rsidR="00197B94">
        <w:rPr>
          <w:lang w:val="en-CA"/>
        </w:rPr>
        <w:t>finger</w:t>
      </w:r>
      <w:r w:rsidR="00E173B1">
        <w:rPr>
          <w:lang w:val="en-CA"/>
        </w:rPr>
        <w:t xml:space="preserve"> piece. The suction instrument is able to suction liquid. Further testing will compare the suction power with the 19 gauge sucker and Panetti instruments. </w:t>
      </w:r>
      <w:bookmarkStart w:id="39" w:name="_Ref494934201"/>
    </w:p>
    <w:bookmarkEnd w:id="39"/>
    <w:p w14:paraId="05D08D02" w14:textId="56537D8C" w:rsidR="00E173B1" w:rsidRDefault="00E173B1" w:rsidP="007D26E9">
      <w:pPr>
        <w:pStyle w:val="Caption"/>
        <w:jc w:val="both"/>
        <w:rPr>
          <w:b w:val="0"/>
          <w:color w:val="auto"/>
        </w:rPr>
      </w:pPr>
    </w:p>
    <w:p w14:paraId="7D8FF999" w14:textId="110BE8FE" w:rsidR="00626B94" w:rsidRDefault="00626B94" w:rsidP="007D26E9">
      <w:pPr>
        <w:pStyle w:val="Heading2"/>
        <w:rPr>
          <w:lang w:val="en-CA"/>
        </w:rPr>
      </w:pPr>
    </w:p>
    <w:p w14:paraId="6A3429BE" w14:textId="77777777" w:rsidR="00626B94" w:rsidRDefault="00626B94" w:rsidP="007D26E9">
      <w:pPr>
        <w:pStyle w:val="Heading2"/>
        <w:rPr>
          <w:lang w:val="en-CA"/>
        </w:rPr>
      </w:pPr>
    </w:p>
    <w:p w14:paraId="399C81EC" w14:textId="77777777" w:rsidR="00E429AB" w:rsidRDefault="00E429AB" w:rsidP="007D26E9">
      <w:pPr>
        <w:pStyle w:val="Heading2"/>
        <w:rPr>
          <w:lang w:val="en-CA"/>
        </w:rPr>
      </w:pPr>
    </w:p>
    <w:p w14:paraId="4430FB3F" w14:textId="77777777" w:rsidR="00E429AB" w:rsidRDefault="00E429AB" w:rsidP="007D26E9">
      <w:pPr>
        <w:pStyle w:val="Heading2"/>
        <w:rPr>
          <w:lang w:val="en-CA"/>
        </w:rPr>
      </w:pPr>
    </w:p>
    <w:p w14:paraId="262388CA" w14:textId="77777777" w:rsidR="00E429AB" w:rsidRDefault="00E429AB" w:rsidP="007D26E9">
      <w:pPr>
        <w:pStyle w:val="Heading2"/>
        <w:rPr>
          <w:lang w:val="en-CA"/>
        </w:rPr>
      </w:pPr>
    </w:p>
    <w:p w14:paraId="019C95F1" w14:textId="4E96ECBE" w:rsidR="00E429AB" w:rsidRDefault="00E429AB" w:rsidP="007D26E9">
      <w:pPr>
        <w:pStyle w:val="Heading2"/>
        <w:rPr>
          <w:lang w:val="en-CA"/>
        </w:rPr>
      </w:pPr>
    </w:p>
    <w:p w14:paraId="642B9AC4" w14:textId="77777777" w:rsidR="00DC194B" w:rsidRDefault="00DC194B" w:rsidP="007D26E9">
      <w:pPr>
        <w:pStyle w:val="Heading2"/>
        <w:rPr>
          <w:lang w:val="en-CA"/>
        </w:rPr>
      </w:pPr>
    </w:p>
    <w:p w14:paraId="77DD3587" w14:textId="77777777" w:rsidR="00DC194B" w:rsidRDefault="00DC194B" w:rsidP="007D26E9">
      <w:pPr>
        <w:pStyle w:val="Heading2"/>
        <w:rPr>
          <w:lang w:val="en-CA"/>
        </w:rPr>
      </w:pPr>
    </w:p>
    <w:p w14:paraId="7C5B848F" w14:textId="77777777" w:rsidR="00DC194B" w:rsidRDefault="00DC194B" w:rsidP="007D26E9">
      <w:pPr>
        <w:pStyle w:val="Heading2"/>
        <w:rPr>
          <w:lang w:val="en-CA"/>
        </w:rPr>
      </w:pPr>
    </w:p>
    <w:p w14:paraId="5DF9605A" w14:textId="77777777" w:rsidR="00DC194B" w:rsidRDefault="00DC194B" w:rsidP="007D26E9">
      <w:pPr>
        <w:pStyle w:val="Heading2"/>
        <w:rPr>
          <w:lang w:val="en-CA"/>
        </w:rPr>
      </w:pPr>
    </w:p>
    <w:p w14:paraId="0B4E0534" w14:textId="31F843DC" w:rsidR="007D26E9" w:rsidRDefault="007D26E9" w:rsidP="007D26E9">
      <w:pPr>
        <w:pStyle w:val="Heading2"/>
        <w:rPr>
          <w:lang w:val="en-CA"/>
        </w:rPr>
      </w:pPr>
      <w:r>
        <w:rPr>
          <w:lang w:val="en-CA"/>
        </w:rPr>
        <w:lastRenderedPageBreak/>
        <w:t xml:space="preserve">3.1.3.3. Objective 3: Laser </w:t>
      </w:r>
      <w:r w:rsidR="00E805B0">
        <w:rPr>
          <w:lang w:val="en-CA"/>
        </w:rPr>
        <w:t xml:space="preserve">Fibre </w:t>
      </w:r>
      <w:r>
        <w:rPr>
          <w:lang w:val="en-CA"/>
        </w:rPr>
        <w:t>Instrument</w:t>
      </w:r>
    </w:p>
    <w:p w14:paraId="12FFA226" w14:textId="6BCDBF83" w:rsidR="00CA655F" w:rsidRPr="00754889" w:rsidRDefault="00DC194B" w:rsidP="00754889">
      <w:r>
        <w:rPr>
          <w:b/>
          <w:noProof/>
          <w:lang w:bidi="ar-SA"/>
        </w:rPr>
        <mc:AlternateContent>
          <mc:Choice Requires="wpg">
            <w:drawing>
              <wp:anchor distT="0" distB="0" distL="114300" distR="114300" simplePos="0" relativeHeight="251696128" behindDoc="0" locked="0" layoutInCell="1" allowOverlap="1" wp14:anchorId="1C4CAC67" wp14:editId="49230630">
                <wp:simplePos x="0" y="0"/>
                <wp:positionH relativeFrom="column">
                  <wp:posOffset>1234440</wp:posOffset>
                </wp:positionH>
                <wp:positionV relativeFrom="paragraph">
                  <wp:posOffset>459740</wp:posOffset>
                </wp:positionV>
                <wp:extent cx="4655820" cy="2121535"/>
                <wp:effectExtent l="0" t="0" r="0" b="12065"/>
                <wp:wrapSquare wrapText="bothSides"/>
                <wp:docPr id="26" name="Group 26"/>
                <wp:cNvGraphicFramePr/>
                <a:graphic xmlns:a="http://schemas.openxmlformats.org/drawingml/2006/main">
                  <a:graphicData uri="http://schemas.microsoft.com/office/word/2010/wordprocessingGroup">
                    <wpg:wgp>
                      <wpg:cNvGrpSpPr/>
                      <wpg:grpSpPr>
                        <a:xfrm>
                          <a:off x="0" y="0"/>
                          <a:ext cx="4655820" cy="2121535"/>
                          <a:chOff x="-82634" y="-8229"/>
                          <a:chExt cx="4659630" cy="2122354"/>
                        </a:xfrm>
                      </wpg:grpSpPr>
                      <pic:pic xmlns:pic="http://schemas.openxmlformats.org/drawingml/2006/picture">
                        <pic:nvPicPr>
                          <pic:cNvPr id="25" name="Picture 25" descr="Committee%20Meeting/laser%20tool%20assembly.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90" y="-8229"/>
                            <a:ext cx="4187810" cy="1835947"/>
                          </a:xfrm>
                          <a:prstGeom prst="rect">
                            <a:avLst/>
                          </a:prstGeom>
                          <a:noFill/>
                          <a:ln>
                            <a:noFill/>
                          </a:ln>
                        </pic:spPr>
                      </pic:pic>
                      <wps:wsp>
                        <wps:cNvPr id="11" name="Text Box 11"/>
                        <wps:cNvSpPr txBox="1"/>
                        <wps:spPr>
                          <a:xfrm>
                            <a:off x="-82634" y="1826470"/>
                            <a:ext cx="4659630" cy="287655"/>
                          </a:xfrm>
                          <a:prstGeom prst="rect">
                            <a:avLst/>
                          </a:prstGeom>
                          <a:solidFill>
                            <a:prstClr val="white"/>
                          </a:solidFill>
                          <a:ln>
                            <a:noFill/>
                          </a:ln>
                          <a:effectLst/>
                        </wps:spPr>
                        <wps:txbx>
                          <w:txbxContent>
                            <w:p w14:paraId="026C4BD3" w14:textId="3F3DA0B4" w:rsidR="00DC194B" w:rsidRPr="00DC194B" w:rsidRDefault="00DC194B" w:rsidP="00DC194B">
                              <w:pPr>
                                <w:pStyle w:val="Caption"/>
                                <w:rPr>
                                  <w:b w:val="0"/>
                                  <w:noProof/>
                                  <w:color w:val="000000" w:themeColor="text1"/>
                                </w:rPr>
                              </w:pPr>
                              <w:bookmarkStart w:id="40" w:name="_Ref495410362"/>
                              <w:r w:rsidRPr="00DC194B">
                                <w:rPr>
                                  <w:color w:val="000000" w:themeColor="text1"/>
                                </w:rPr>
                                <w:t xml:space="preserve">Figure </w:t>
                              </w:r>
                              <w:r w:rsidRPr="00DC194B">
                                <w:rPr>
                                  <w:color w:val="000000" w:themeColor="text1"/>
                                </w:rPr>
                                <w:fldChar w:fldCharType="begin"/>
                              </w:r>
                              <w:r w:rsidRPr="00DC194B">
                                <w:rPr>
                                  <w:color w:val="000000" w:themeColor="text1"/>
                                </w:rPr>
                                <w:instrText xml:space="preserve"> SEQ Figure \* ARABIC </w:instrText>
                              </w:r>
                              <w:r w:rsidRPr="00DC194B">
                                <w:rPr>
                                  <w:color w:val="000000" w:themeColor="text1"/>
                                </w:rPr>
                                <w:fldChar w:fldCharType="separate"/>
                              </w:r>
                              <w:r w:rsidRPr="00DC194B">
                                <w:rPr>
                                  <w:noProof/>
                                  <w:color w:val="000000" w:themeColor="text1"/>
                                </w:rPr>
                                <w:t>13</w:t>
                              </w:r>
                              <w:r w:rsidRPr="00DC194B">
                                <w:rPr>
                                  <w:color w:val="000000" w:themeColor="text1"/>
                                </w:rPr>
                                <w:fldChar w:fldCharType="end"/>
                              </w:r>
                              <w:bookmarkEnd w:id="40"/>
                              <w:r w:rsidRPr="00DC194B">
                                <w:rPr>
                                  <w:color w:val="000000" w:themeColor="text1"/>
                                </w:rPr>
                                <w:t>:</w:t>
                              </w:r>
                              <w:r w:rsidRPr="00DC194B">
                                <w:rPr>
                                  <w:b w:val="0"/>
                                  <w:color w:val="000000" w:themeColor="text1"/>
                                </w:rPr>
                                <w:t xml:space="preserve"> Outlines the components in the laser fibre tool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C4CAC67" id="Group_x0020_26" o:spid="_x0000_s1044" style="position:absolute;margin-left:97.2pt;margin-top:36.2pt;width:366.6pt;height:167.05pt;z-index:251696128;mso-height-relative:margin" coordorigin="-82634,-8229" coordsize="4659630,21223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">
                <v:shape id="Picture_x0020_25" o:spid="_x0000_s1045" type="#_x0000_t75" alt="Committee%20Meeting/laser%20tool%20assembly.png" style="position:absolute;left:-3190;top:-8229;width:4187810;height:18359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x&#10;YgnEAAAA2wAAAA8AAABkcnMvZG93bnJldi54bWxEj09rwkAUxO9Cv8PyCt50E61SUlcRQdCb/wjt&#10;7TX7moRm34bdrUY/fVcQPA4z8xtmtuhMI87kfG1ZQTpMQBAXVtdcKjgd14N3ED4ga2wsk4IreVjM&#10;X3ozzLS98J7Oh1CKCGGfoYIqhDaT0hcVGfRD2xJH78c6gyFKV0rt8BLhppGjJJlKgzXHhQpbWlVU&#10;/B7+jILcp+N0fwtvn7y6fe+W7ovX+Vap/mu3/AARqAvP8KO90QpGE7h/iT9Az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2xYgnEAAAA2wAAAA8AAAAAAAAAAAAAAAAAnAIA&#10;AGRycy9kb3ducmV2LnhtbFBLBQYAAAAABAAEAPcAAACNAwAAAAA=&#10;">
                  <v:imagedata r:id="rId28" o:title="Committee%20Meeting/laser%20tool%20assembly.png"/>
                  <v:path arrowok="t"/>
                </v:shape>
                <v:shape id="Text_x0020_Box_x0020_11" o:spid="_x0000_s1046" type="#_x0000_t202" style="position:absolute;left:-82634;top:1826470;width:465963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T5dwwAA&#10;ANsAAAAPAAAAZHJzL2Rvd25yZXYueG1sRE9NawIxEL0X+h/CFLyUmtWKlNUoIi1YL+LqxduwGTfb&#10;biZLktX135tCwds83ufMl71txIV8qB0rGA0zEMSl0zVXCo6Hr7cPECEia2wck4IbBVgunp/mmGt3&#10;5T1diliJFMIhRwUmxjaXMpSGLIaha4kTd3beYkzQV1J7vKZw28hxlk2lxZpTg8GW1obK36KzCnaT&#10;0868dufP7Wry7r+P3Xr6UxVKDV761QxEpD4+xP/ujU7zR/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PT5dwwAAANsAAAAPAAAAAAAAAAAAAAAAAJcCAABkcnMvZG93&#10;bnJldi54bWxQSwUGAAAAAAQABAD1AAAAhwMAAAAA&#10;" stroked="f">
                  <v:textbox style="mso-fit-shape-to-text:t" inset="0,0,0,0">
                    <w:txbxContent>
                      <w:p w14:paraId="026C4BD3" w14:textId="3F3DA0B4" w:rsidR="00DC194B" w:rsidRPr="00DC194B" w:rsidRDefault="00DC194B" w:rsidP="00DC194B">
                        <w:pPr>
                          <w:pStyle w:val="Caption"/>
                          <w:rPr>
                            <w:b w:val="0"/>
                            <w:noProof/>
                            <w:color w:val="000000" w:themeColor="text1"/>
                          </w:rPr>
                        </w:pPr>
                        <w:bookmarkStart w:id="41" w:name="_Ref495410362"/>
                        <w:r w:rsidRPr="00DC194B">
                          <w:rPr>
                            <w:color w:val="000000" w:themeColor="text1"/>
                          </w:rPr>
                          <w:t xml:space="preserve">Figure </w:t>
                        </w:r>
                        <w:r w:rsidRPr="00DC194B">
                          <w:rPr>
                            <w:color w:val="000000" w:themeColor="text1"/>
                          </w:rPr>
                          <w:fldChar w:fldCharType="begin"/>
                        </w:r>
                        <w:r w:rsidRPr="00DC194B">
                          <w:rPr>
                            <w:color w:val="000000" w:themeColor="text1"/>
                          </w:rPr>
                          <w:instrText xml:space="preserve"> SEQ Figure \* ARABIC </w:instrText>
                        </w:r>
                        <w:r w:rsidRPr="00DC194B">
                          <w:rPr>
                            <w:color w:val="000000" w:themeColor="text1"/>
                          </w:rPr>
                          <w:fldChar w:fldCharType="separate"/>
                        </w:r>
                        <w:r w:rsidRPr="00DC194B">
                          <w:rPr>
                            <w:noProof/>
                            <w:color w:val="000000" w:themeColor="text1"/>
                          </w:rPr>
                          <w:t>13</w:t>
                        </w:r>
                        <w:r w:rsidRPr="00DC194B">
                          <w:rPr>
                            <w:color w:val="000000" w:themeColor="text1"/>
                          </w:rPr>
                          <w:fldChar w:fldCharType="end"/>
                        </w:r>
                        <w:bookmarkEnd w:id="41"/>
                        <w:r w:rsidRPr="00DC194B">
                          <w:rPr>
                            <w:color w:val="000000" w:themeColor="text1"/>
                          </w:rPr>
                          <w:t>:</w:t>
                        </w:r>
                        <w:r w:rsidRPr="00DC194B">
                          <w:rPr>
                            <w:b w:val="0"/>
                            <w:color w:val="000000" w:themeColor="text1"/>
                          </w:rPr>
                          <w:t xml:space="preserve"> Outlines the components in the laser fibre tool prototype.</w:t>
                        </w:r>
                      </w:p>
                    </w:txbxContent>
                  </v:textbox>
                </v:shape>
                <w10:wrap type="square"/>
              </v:group>
            </w:pict>
          </mc:Fallback>
        </mc:AlternateContent>
      </w:r>
      <w:r w:rsidR="007D26E9">
        <w:tab/>
        <w:t>This instrument is manufactured similar to the suction tool prototype but instead of the tubing running along the ha</w:t>
      </w:r>
      <w:r w:rsidR="00CA655F">
        <w:t xml:space="preserve">ndle, it provides a channel for the laser fibre to be fed through to the tip. </w:t>
      </w:r>
      <w:r w:rsidR="007D26E9">
        <w:t xml:space="preserve"> </w:t>
      </w:r>
    </w:p>
    <w:p w14:paraId="7D9DAAE0" w14:textId="4067DE73" w:rsidR="00B71E14" w:rsidRPr="00DC194B" w:rsidRDefault="00B71E14" w:rsidP="00DC194B">
      <w:pPr>
        <w:pStyle w:val="Caption"/>
        <w:jc w:val="both"/>
        <w:rPr>
          <w:b w:val="0"/>
          <w:color w:val="auto"/>
        </w:rPr>
      </w:pPr>
    </w:p>
    <w:p w14:paraId="323CEC51" w14:textId="4179C8B5" w:rsidR="00740A1A" w:rsidRDefault="00740A1A" w:rsidP="009B5E8A">
      <w:pPr>
        <w:pStyle w:val="Heading2"/>
        <w:rPr>
          <w:lang w:val="en-CA"/>
        </w:rPr>
      </w:pPr>
    </w:p>
    <w:p w14:paraId="46474866" w14:textId="2AE735C4" w:rsidR="00754889" w:rsidRDefault="00754889" w:rsidP="009B5E8A">
      <w:pPr>
        <w:pStyle w:val="Heading2"/>
        <w:rPr>
          <w:lang w:val="en-CA"/>
        </w:rPr>
      </w:pPr>
    </w:p>
    <w:p w14:paraId="37B15E14" w14:textId="1D2D7076" w:rsidR="00754889" w:rsidRDefault="00754889" w:rsidP="009B5E8A">
      <w:pPr>
        <w:pStyle w:val="Heading2"/>
        <w:rPr>
          <w:lang w:val="en-CA"/>
        </w:rPr>
      </w:pPr>
    </w:p>
    <w:p w14:paraId="2A72E3C2" w14:textId="54A26DE1" w:rsidR="00754889" w:rsidRDefault="00754889" w:rsidP="009B5E8A">
      <w:pPr>
        <w:pStyle w:val="Heading2"/>
        <w:rPr>
          <w:lang w:val="en-CA"/>
        </w:rPr>
      </w:pPr>
    </w:p>
    <w:p w14:paraId="01B63B83" w14:textId="77777777" w:rsidR="00DC194B" w:rsidRDefault="00DC194B" w:rsidP="009B5E8A">
      <w:pPr>
        <w:pStyle w:val="Heading2"/>
        <w:rPr>
          <w:lang w:val="en-CA"/>
        </w:rPr>
      </w:pPr>
    </w:p>
    <w:p w14:paraId="5C14188E" w14:textId="77777777" w:rsidR="00DC194B" w:rsidRDefault="00DC194B" w:rsidP="009B5E8A">
      <w:pPr>
        <w:pStyle w:val="Heading2"/>
        <w:rPr>
          <w:lang w:val="en-CA"/>
        </w:rPr>
      </w:pPr>
    </w:p>
    <w:p w14:paraId="562C6B92" w14:textId="7E47CDDF" w:rsidR="009B5E8A" w:rsidRDefault="009B5E8A" w:rsidP="009B5E8A">
      <w:pPr>
        <w:pStyle w:val="Heading2"/>
        <w:rPr>
          <w:lang w:val="en-CA"/>
        </w:rPr>
      </w:pPr>
      <w:r>
        <w:rPr>
          <w:lang w:val="en-CA"/>
        </w:rPr>
        <w:t>3.1.3.4. Objective 4: Dissection-Enabled Instrument Tip</w:t>
      </w:r>
    </w:p>
    <w:p w14:paraId="41A0E95C" w14:textId="63BA7488" w:rsidR="00B71E14" w:rsidRDefault="00296DB7" w:rsidP="00553FD1">
      <w:pPr>
        <w:ind w:firstLine="720"/>
      </w:pPr>
      <w:r>
        <w:rPr>
          <w:noProof/>
          <w:lang w:bidi="ar-SA"/>
        </w:rPr>
        <mc:AlternateContent>
          <mc:Choice Requires="wpg">
            <w:drawing>
              <wp:anchor distT="0" distB="0" distL="114300" distR="114300" simplePos="0" relativeHeight="251699200" behindDoc="0" locked="0" layoutInCell="1" allowOverlap="1" wp14:anchorId="0EE243B1" wp14:editId="12099B56">
                <wp:simplePos x="0" y="0"/>
                <wp:positionH relativeFrom="column">
                  <wp:posOffset>-62865</wp:posOffset>
                </wp:positionH>
                <wp:positionV relativeFrom="paragraph">
                  <wp:posOffset>808355</wp:posOffset>
                </wp:positionV>
                <wp:extent cx="4876165" cy="1463040"/>
                <wp:effectExtent l="0" t="0" r="635" b="10160"/>
                <wp:wrapSquare wrapText="bothSides"/>
                <wp:docPr id="30" name="Group 30"/>
                <wp:cNvGraphicFramePr/>
                <a:graphic xmlns:a="http://schemas.openxmlformats.org/drawingml/2006/main">
                  <a:graphicData uri="http://schemas.microsoft.com/office/word/2010/wordprocessingGroup">
                    <wpg:wgp>
                      <wpg:cNvGrpSpPr/>
                      <wpg:grpSpPr>
                        <a:xfrm>
                          <a:off x="0" y="0"/>
                          <a:ext cx="4876165" cy="1463040"/>
                          <a:chOff x="0" y="0"/>
                          <a:chExt cx="4876165" cy="1463313"/>
                        </a:xfrm>
                      </wpg:grpSpPr>
                      <pic:pic xmlns:pic="http://schemas.openxmlformats.org/drawingml/2006/picture">
                        <pic:nvPicPr>
                          <pic:cNvPr id="12" name="Picture 12" descr="C:\Users\arushri swarup\Documents\GitHub\Grad-School\Committee Meeting\tip zoomed in.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165" cy="1120140"/>
                          </a:xfrm>
                          <a:prstGeom prst="rect">
                            <a:avLst/>
                          </a:prstGeom>
                          <a:noFill/>
                          <a:ln w="9525">
                            <a:noFill/>
                            <a:miter lim="800000"/>
                            <a:headEnd/>
                            <a:tailEnd/>
                          </a:ln>
                        </pic:spPr>
                      </pic:pic>
                      <wps:wsp>
                        <wps:cNvPr id="29" name="Text Box 29"/>
                        <wps:cNvSpPr txBox="1"/>
                        <wps:spPr>
                          <a:xfrm>
                            <a:off x="0" y="1175658"/>
                            <a:ext cx="4876165" cy="287655"/>
                          </a:xfrm>
                          <a:prstGeom prst="rect">
                            <a:avLst/>
                          </a:prstGeom>
                          <a:solidFill>
                            <a:prstClr val="white"/>
                          </a:solidFill>
                          <a:ln>
                            <a:noFill/>
                          </a:ln>
                          <a:effectLst/>
                        </wps:spPr>
                        <wps:txbx>
                          <w:txbxContent>
                            <w:p w14:paraId="19B67513" w14:textId="5C59552A" w:rsidR="00296DB7" w:rsidRPr="00296DB7" w:rsidRDefault="00296DB7" w:rsidP="00296DB7">
                              <w:pPr>
                                <w:pStyle w:val="Caption"/>
                                <w:rPr>
                                  <w:b w:val="0"/>
                                  <w:noProof/>
                                  <w:color w:val="000000" w:themeColor="text1"/>
                                  <w:sz w:val="22"/>
                                  <w:szCs w:val="22"/>
                                </w:rPr>
                              </w:pPr>
                              <w:bookmarkStart w:id="42" w:name="_Ref495409869"/>
                              <w:r w:rsidRPr="00296DB7">
                                <w:rPr>
                                  <w:color w:val="000000" w:themeColor="text1"/>
                                </w:rPr>
                                <w:t xml:space="preserve">Figure </w:t>
                              </w:r>
                              <w:r w:rsidRPr="00296DB7">
                                <w:rPr>
                                  <w:color w:val="000000" w:themeColor="text1"/>
                                </w:rPr>
                                <w:fldChar w:fldCharType="begin"/>
                              </w:r>
                              <w:r w:rsidRPr="00296DB7">
                                <w:rPr>
                                  <w:color w:val="000000" w:themeColor="text1"/>
                                </w:rPr>
                                <w:instrText xml:space="preserve"> SEQ Figure \* ARABIC </w:instrText>
                              </w:r>
                              <w:r w:rsidRPr="00296DB7">
                                <w:rPr>
                                  <w:color w:val="000000" w:themeColor="text1"/>
                                </w:rPr>
                                <w:fldChar w:fldCharType="separate"/>
                              </w:r>
                              <w:r w:rsidRPr="00296DB7">
                                <w:rPr>
                                  <w:noProof/>
                                  <w:color w:val="000000" w:themeColor="text1"/>
                                </w:rPr>
                                <w:t>14</w:t>
                              </w:r>
                              <w:r w:rsidRPr="00296DB7">
                                <w:rPr>
                                  <w:color w:val="000000" w:themeColor="text1"/>
                                </w:rPr>
                                <w:fldChar w:fldCharType="end"/>
                              </w:r>
                              <w:bookmarkEnd w:id="42"/>
                              <w:r w:rsidRPr="00296DB7">
                                <w:rPr>
                                  <w:color w:val="000000" w:themeColor="text1"/>
                                </w:rPr>
                                <w:t xml:space="preserve">: </w:t>
                              </w:r>
                              <w:r w:rsidRPr="00296DB7">
                                <w:rPr>
                                  <w:b w:val="0"/>
                                  <w:color w:val="000000" w:themeColor="text1"/>
                                </w:rPr>
                                <w:t>Shows a zoomed in view of the dissector tip, inspired by the Thomassin Dissector 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243B1" id="Group_x0020_30" o:spid="_x0000_s1047" style="position:absolute;left:0;text-align:left;margin-left:-4.95pt;margin-top:63.65pt;width:383.95pt;height:115.2pt;z-index:251699200" coordsize="4876165,14633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">
                <v:shape id="Picture_x0020_12" o:spid="_x0000_s1048" type="#_x0000_t75" alt="C:\Users\arushri swarup\Documents\GitHub\Grad-School\Committee Meeting\tip zoomed in.png" style="position:absolute;width:4876165;height:1120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p&#10;9IzCAAAA2wAAAA8AAABkcnMvZG93bnJldi54bWxET01rwkAQvQv+h2UK3symodaSugZpqfYkGEvJ&#10;ccxOk9DsbMiuMf77rlDwNo/3OatsNK0YqHeNZQWPUQyCuLS64UrB1/Fj/gLCeWSNrWVScCUH2Xo6&#10;WWGq7YUPNOS+EiGEXYoKau+7VEpX1mTQRbYjDtyP7Q36APtK6h4vIdy0MonjZ2mw4dBQY0dvNZW/&#10;+dkoKA7bp+59u/D70/JEiSx234XeKTV7GDevIDyN/i7+d3/qMD+B2y/hAL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6fSMwgAAANsAAAAPAAAAAAAAAAAAAAAAAJwCAABk&#10;cnMvZG93bnJldi54bWxQSwUGAAAAAAQABAD3AAAAiwMAAAAA&#10;">
                  <v:imagedata r:id="rId30" o:title="tip zoomed in.png"/>
                  <v:path arrowok="t"/>
                </v:shape>
                <v:shape id="Text_x0020_Box_x0020_29" o:spid="_x0000_s1049" type="#_x0000_t202" style="position:absolute;top:1175658;width:487616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14:paraId="19B67513" w14:textId="5C59552A" w:rsidR="00296DB7" w:rsidRPr="00296DB7" w:rsidRDefault="00296DB7" w:rsidP="00296DB7">
                        <w:pPr>
                          <w:pStyle w:val="Caption"/>
                          <w:rPr>
                            <w:b w:val="0"/>
                            <w:noProof/>
                            <w:color w:val="000000" w:themeColor="text1"/>
                            <w:sz w:val="22"/>
                            <w:szCs w:val="22"/>
                          </w:rPr>
                        </w:pPr>
                        <w:bookmarkStart w:id="43" w:name="_Ref495409869"/>
                        <w:r w:rsidRPr="00296DB7">
                          <w:rPr>
                            <w:color w:val="000000" w:themeColor="text1"/>
                          </w:rPr>
                          <w:t xml:space="preserve">Figure </w:t>
                        </w:r>
                        <w:r w:rsidRPr="00296DB7">
                          <w:rPr>
                            <w:color w:val="000000" w:themeColor="text1"/>
                          </w:rPr>
                          <w:fldChar w:fldCharType="begin"/>
                        </w:r>
                        <w:r w:rsidRPr="00296DB7">
                          <w:rPr>
                            <w:color w:val="000000" w:themeColor="text1"/>
                          </w:rPr>
                          <w:instrText xml:space="preserve"> SEQ Figure \* ARABIC </w:instrText>
                        </w:r>
                        <w:r w:rsidRPr="00296DB7">
                          <w:rPr>
                            <w:color w:val="000000" w:themeColor="text1"/>
                          </w:rPr>
                          <w:fldChar w:fldCharType="separate"/>
                        </w:r>
                        <w:r w:rsidRPr="00296DB7">
                          <w:rPr>
                            <w:noProof/>
                            <w:color w:val="000000" w:themeColor="text1"/>
                          </w:rPr>
                          <w:t>14</w:t>
                        </w:r>
                        <w:r w:rsidRPr="00296DB7">
                          <w:rPr>
                            <w:color w:val="000000" w:themeColor="text1"/>
                          </w:rPr>
                          <w:fldChar w:fldCharType="end"/>
                        </w:r>
                        <w:bookmarkEnd w:id="43"/>
                        <w:r w:rsidRPr="00296DB7">
                          <w:rPr>
                            <w:color w:val="000000" w:themeColor="text1"/>
                          </w:rPr>
                          <w:t xml:space="preserve">: </w:t>
                        </w:r>
                        <w:r w:rsidRPr="00296DB7">
                          <w:rPr>
                            <w:b w:val="0"/>
                            <w:color w:val="000000" w:themeColor="text1"/>
                          </w:rPr>
                          <w:t>Shows a zoomed in view of the dissector tip, inspired by the Thomassin Dissector Tip.</w:t>
                        </w:r>
                      </w:p>
                    </w:txbxContent>
                  </v:textbox>
                </v:shape>
                <w10:wrap type="square"/>
              </v:group>
            </w:pict>
          </mc:Fallback>
        </mc:AlternateContent>
      </w:r>
      <w:r w:rsidR="00553FD1">
        <w:t>Refer</w:t>
      </w:r>
      <w:r w:rsidR="009B5E8A">
        <w:t xml:space="preserve"> to</w:t>
      </w:r>
      <w:r w:rsidR="00D17870">
        <w:t xml:space="preserve"> </w:t>
      </w:r>
      <w:r w:rsidR="00D17870">
        <w:fldChar w:fldCharType="begin"/>
      </w:r>
      <w:r w:rsidR="00D17870">
        <w:instrText xml:space="preserve"> REF _Ref495409869 \h </w:instrText>
      </w:r>
      <w:r w:rsidR="00D17870">
        <w:fldChar w:fldCharType="separate"/>
      </w:r>
      <w:r w:rsidR="00D17870" w:rsidRPr="00296DB7">
        <w:rPr>
          <w:color w:val="000000" w:themeColor="text1"/>
        </w:rPr>
        <w:t xml:space="preserve">Figure </w:t>
      </w:r>
      <w:r w:rsidR="00D17870" w:rsidRPr="00296DB7">
        <w:rPr>
          <w:noProof/>
          <w:color w:val="000000" w:themeColor="text1"/>
        </w:rPr>
        <w:t>14</w:t>
      </w:r>
      <w:r w:rsidR="00D17870">
        <w:fldChar w:fldCharType="end"/>
      </w:r>
      <w:r w:rsidR="009B5E8A">
        <w:t>. The tip of the instrument was milled such that the tip shape would be able to dissect tissue. As the shape of the tip is a cylinder</w:t>
      </w:r>
      <w:r w:rsidR="00553FD1">
        <w:t xml:space="preserve">, similar to the </w:t>
      </w:r>
      <w:r w:rsidR="009B5E8A">
        <w:t>Thomassin Dissector</w:t>
      </w:r>
      <w:r w:rsidR="00553FD1">
        <w:t xml:space="preserve"> shaft which</w:t>
      </w:r>
      <w:r w:rsidR="009B5E8A">
        <w:t xml:space="preserve"> is commonly used by the PI</w:t>
      </w:r>
      <w:r w:rsidR="00553FD1">
        <w:t xml:space="preserve"> for dissection</w:t>
      </w:r>
      <w:r w:rsidR="009B5E8A">
        <w:t xml:space="preserve">, the tip was milled </w:t>
      </w:r>
      <w:r w:rsidR="003F0282">
        <w:t>to a similar shape</w:t>
      </w:r>
      <w:r w:rsidR="009B5E8A">
        <w:t>. Testing the instrument tip using a dissection test will be used to further inform this design.</w:t>
      </w:r>
    </w:p>
    <w:p w14:paraId="1598F156" w14:textId="77777777" w:rsidR="00296DB7" w:rsidRDefault="00296DB7" w:rsidP="00553FD1">
      <w:pPr>
        <w:pStyle w:val="Heading2"/>
        <w:rPr>
          <w:lang w:val="en-CA"/>
        </w:rPr>
      </w:pPr>
      <w:r>
        <w:rPr>
          <w:lang w:val="en-CA"/>
        </w:rPr>
        <w:br/>
      </w:r>
    </w:p>
    <w:p w14:paraId="6D63DF65" w14:textId="77777777" w:rsidR="00296DB7" w:rsidRDefault="00296DB7" w:rsidP="00553FD1">
      <w:pPr>
        <w:pStyle w:val="Heading2"/>
        <w:rPr>
          <w:lang w:val="en-CA"/>
        </w:rPr>
      </w:pPr>
    </w:p>
    <w:p w14:paraId="1CF74830" w14:textId="77777777" w:rsidR="00296DB7" w:rsidRDefault="00296DB7" w:rsidP="00553FD1">
      <w:pPr>
        <w:pStyle w:val="Heading2"/>
        <w:rPr>
          <w:lang w:val="en-CA"/>
        </w:rPr>
      </w:pPr>
    </w:p>
    <w:p w14:paraId="062579D6" w14:textId="77777777" w:rsidR="00D17870" w:rsidRPr="00D17870" w:rsidRDefault="00D17870" w:rsidP="00D17870"/>
    <w:p w14:paraId="6CAC06E0" w14:textId="276F2179" w:rsidR="00553FD1" w:rsidRDefault="00FA4DE1" w:rsidP="00553FD1">
      <w:pPr>
        <w:pStyle w:val="Heading2"/>
        <w:rPr>
          <w:lang w:val="en-CA"/>
        </w:rPr>
      </w:pPr>
      <w:r>
        <w:rPr>
          <w:lang w:val="en-CA"/>
        </w:rPr>
        <w:t>3.1.4.</w:t>
      </w:r>
      <w:r w:rsidR="00553FD1">
        <w:rPr>
          <w:lang w:val="en-CA"/>
        </w:rPr>
        <w:t xml:space="preserve"> Testing Objective 1 – Reaching Structures Visualized by the Endoscope: </w:t>
      </w:r>
    </w:p>
    <w:p w14:paraId="1E909DF0" w14:textId="1274CFFC" w:rsidR="00553FD1" w:rsidRDefault="00553FD1" w:rsidP="00553FD1">
      <w:r>
        <w:tab/>
        <w:t>The reach of the instrument was tested using</w:t>
      </w:r>
      <w:r w:rsidR="00F40C3A">
        <w:t xml:space="preserve"> a</w:t>
      </w:r>
      <w:r w:rsidR="00FB006B">
        <w:t xml:space="preserve"> 2.7mm</w:t>
      </w:r>
      <w:r>
        <w:t xml:space="preserve"> 0</w:t>
      </w:r>
      <w:r w:rsidRPr="00DF6199">
        <w:rPr>
          <w:vertAlign w:val="superscript"/>
        </w:rPr>
        <w:t>o</w:t>
      </w:r>
      <w:r>
        <w:t xml:space="preserve"> endoscope and 3D printed temporal bone models that were constructed from patient CT scans</w:t>
      </w:r>
      <w:r w:rsidR="00F40C3A">
        <w:t xml:space="preserve"> using Materialise Mimics and 3-Matic image segmentation software</w:t>
      </w:r>
      <w:r>
        <w:t xml:space="preserve">. Refer to </w:t>
      </w:r>
      <w:r>
        <w:fldChar w:fldCharType="begin"/>
      </w:r>
      <w:r>
        <w:instrText xml:space="preserve"> REF _Ref495129576 \h  \* MERGEFORMAT </w:instrText>
      </w:r>
      <w:r>
        <w:fldChar w:fldCharType="separate"/>
      </w:r>
      <w:r w:rsidR="00323919" w:rsidRPr="00323919">
        <w:t>Figure 15</w:t>
      </w:r>
      <w:r>
        <w:fldChar w:fldCharType="end"/>
      </w:r>
      <w:r>
        <w:t xml:space="preserve"> for testing images. </w:t>
      </w:r>
      <w:r w:rsidR="00FB006B">
        <w:t>The endoscope was inserted alongside the instrument</w:t>
      </w:r>
      <w:r>
        <w:t xml:space="preserve"> into the ear canal of the model, to simulate TEES and to evaluate if the tip was able to reach </w:t>
      </w:r>
      <w:r w:rsidR="009A1A80">
        <w:t xml:space="preserve">and dissect </w:t>
      </w:r>
      <w:r>
        <w:t>hard-to-reach structures. It was able to reach the sinus tympani and trace the antrum boundary. As well, the tip was stiff enough to dissect the boundary of t</w:t>
      </w:r>
      <w:r w:rsidR="00F43485">
        <w:t>he antrum, simulating dissection of</w:t>
      </w:r>
      <w:r>
        <w:t xml:space="preserve"> cholesteatoma.   </w:t>
      </w:r>
    </w:p>
    <w:p w14:paraId="1CDD42EA" w14:textId="6DA79A4E" w:rsidR="00553FD1" w:rsidRPr="00F36D9C" w:rsidRDefault="00553FD1" w:rsidP="00F36D9C">
      <w:r>
        <w:rPr>
          <w:noProof/>
          <w:lang w:bidi="ar-SA"/>
        </w:rPr>
        <w:lastRenderedPageBreak/>
        <w:drawing>
          <wp:anchor distT="0" distB="0" distL="114300" distR="114300" simplePos="0" relativeHeight="251672576" behindDoc="0" locked="0" layoutInCell="1" allowOverlap="1" wp14:anchorId="3FBF509A" wp14:editId="2F7E8CFB">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7655" cy="18408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4" w:name="_Ref495129576"/>
      <w:r w:rsidRPr="009A12B0">
        <w:rPr>
          <w:b/>
          <w:color w:val="000000" w:themeColor="text1"/>
          <w:sz w:val="18"/>
        </w:rPr>
        <w:t xml:space="preserve">Figure </w:t>
      </w:r>
      <w:r w:rsidRPr="009A12B0">
        <w:rPr>
          <w:b/>
          <w:color w:val="000000" w:themeColor="text1"/>
          <w:sz w:val="18"/>
        </w:rPr>
        <w:fldChar w:fldCharType="begin"/>
      </w:r>
      <w:r w:rsidRPr="009A12B0">
        <w:rPr>
          <w:b/>
          <w:color w:val="000000" w:themeColor="text1"/>
          <w:sz w:val="18"/>
        </w:rPr>
        <w:instrText xml:space="preserve"> SEQ Figure \* ARABIC </w:instrText>
      </w:r>
      <w:r w:rsidRPr="009A12B0">
        <w:rPr>
          <w:b/>
          <w:color w:val="000000" w:themeColor="text1"/>
          <w:sz w:val="18"/>
        </w:rPr>
        <w:fldChar w:fldCharType="separate"/>
      </w:r>
      <w:r w:rsidR="00296DB7">
        <w:rPr>
          <w:b/>
          <w:noProof/>
          <w:color w:val="000000" w:themeColor="text1"/>
          <w:sz w:val="18"/>
        </w:rPr>
        <w:t>15</w:t>
      </w:r>
      <w:r w:rsidRPr="009A12B0">
        <w:rPr>
          <w:b/>
          <w:color w:val="000000" w:themeColor="text1"/>
          <w:sz w:val="18"/>
        </w:rPr>
        <w:fldChar w:fldCharType="end"/>
      </w:r>
      <w:bookmarkEnd w:id="44"/>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This is a model of the left temporal bone. The promontory is a landmark bone inside the middle ear, behind the ossicles.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reaching the antrum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cropped so that the antrum is visible in this bird’s eye view. Cholesteatoma had eroded the ear canal in this patient like an atticoantrostomy, a hole in the ear canal where the instrument is coming through. Thus, the instrument is introduced through that opening and the tip can reach and dissect the boundary of the antrum. </w:t>
      </w:r>
    </w:p>
    <w:p w14:paraId="27806F9F" w14:textId="1B2B5584" w:rsidR="00617F8E" w:rsidRDefault="00553FD1" w:rsidP="00617F8E">
      <w:pPr>
        <w:ind w:firstLine="720"/>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 MERGEFORMAT </w:instrText>
      </w:r>
      <w:r>
        <w:rPr>
          <w:lang w:val="en-CA"/>
        </w:rPr>
      </w:r>
      <w:r>
        <w:rPr>
          <w:lang w:val="en-CA"/>
        </w:rPr>
        <w:fldChar w:fldCharType="separate"/>
      </w:r>
      <w:r w:rsidR="00617F8E" w:rsidRPr="00617F8E">
        <w:rPr>
          <w:lang w:val="en-CA"/>
        </w:rPr>
        <w:t>Figure 8</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can reach structures visualized by the endoscope that are difficult to reach with conventional instruments. </w:t>
      </w:r>
    </w:p>
    <w:p w14:paraId="54942640" w14:textId="6ED0A13E" w:rsidR="00553FD1" w:rsidRDefault="00617F8E" w:rsidP="00553FD1">
      <w:pPr>
        <w:ind w:firstLine="720"/>
        <w:rPr>
          <w:lang w:val="en-CA"/>
        </w:rPr>
      </w:pPr>
      <w:r>
        <w:rPr>
          <w:lang w:val="en-CA"/>
        </w:rPr>
        <w:fldChar w:fldCharType="begin"/>
      </w:r>
      <w:r>
        <w:rPr>
          <w:lang w:val="en-CA"/>
        </w:rPr>
        <w:instrText xml:space="preserve"> REF _Ref495409572 \h </w:instrText>
      </w:r>
      <w:r>
        <w:rPr>
          <w:lang w:val="en-CA"/>
        </w:rPr>
      </w:r>
      <w:r>
        <w:rPr>
          <w:lang w:val="en-CA"/>
        </w:rPr>
        <w:fldChar w:fldCharType="separate"/>
      </w:r>
      <w:r w:rsidRPr="00DC194B">
        <w:t>Figure 12</w:t>
      </w:r>
      <w:r>
        <w:rPr>
          <w:lang w:val="en-CA"/>
        </w:rPr>
        <w:fldChar w:fldCharType="end"/>
      </w:r>
      <w:r>
        <w:rPr>
          <w:lang w:val="en-CA"/>
        </w:rPr>
        <w:t xml:space="preserve"> and </w:t>
      </w:r>
      <w:r>
        <w:rPr>
          <w:lang w:val="en-CA"/>
        </w:rPr>
        <w:fldChar w:fldCharType="begin"/>
      </w:r>
      <w:r>
        <w:rPr>
          <w:lang w:val="en-CA"/>
        </w:rPr>
        <w:instrText xml:space="preserve"> REF _Ref495410362 \h </w:instrText>
      </w:r>
      <w:r>
        <w:rPr>
          <w:lang w:val="en-CA"/>
        </w:rPr>
      </w:r>
      <w:r>
        <w:rPr>
          <w:lang w:val="en-CA"/>
        </w:rPr>
        <w:fldChar w:fldCharType="separate"/>
      </w:r>
      <w:r w:rsidRPr="00DC194B">
        <w:rPr>
          <w:color w:val="000000" w:themeColor="text1"/>
        </w:rPr>
        <w:t xml:space="preserve">Figure </w:t>
      </w:r>
      <w:r w:rsidRPr="00DC194B">
        <w:rPr>
          <w:noProof/>
          <w:color w:val="000000" w:themeColor="text1"/>
        </w:rPr>
        <w:t>13</w:t>
      </w:r>
      <w:r>
        <w:rPr>
          <w:lang w:val="en-CA"/>
        </w:rPr>
        <w:fldChar w:fldCharType="end"/>
      </w:r>
      <w:r w:rsidR="00553FD1">
        <w:rPr>
          <w:lang w:val="en-CA"/>
        </w:rPr>
        <w:t xml:space="preserve"> show the instruments that have incorporated suction, laser fibre and dissection at the tip and aim to be presented at the Sentac 2017 Annual Meeting on pediatric otolaryngology  and will be submitted the IEEE Engineering in Medicine and Biology Conference, 2018.</w:t>
      </w:r>
    </w:p>
    <w:p w14:paraId="274DBF2E" w14:textId="7E3E722D" w:rsidR="00553FD1" w:rsidRDefault="00FA4DE1" w:rsidP="00FA4DE1">
      <w:pPr>
        <w:pStyle w:val="Heading1"/>
        <w:rPr>
          <w:lang w:val="en-CA"/>
        </w:rPr>
      </w:pPr>
      <w:r>
        <w:rPr>
          <w:lang w:val="en-CA"/>
        </w:rPr>
        <w:t>4.0. Future Work</w:t>
      </w:r>
    </w:p>
    <w:p w14:paraId="0F91D0D1" w14:textId="168DD8F0"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14:paraId="185F8563" w14:textId="5FE24DC6" w:rsidR="002D5E24" w:rsidRPr="00F02A89" w:rsidRDefault="00DF6199" w:rsidP="00B03FF8">
      <w:pPr>
        <w:ind w:firstLine="720"/>
        <w:contextualSpacing/>
        <w:jc w:val="both"/>
        <w:rPr>
          <w:lang w:val="en-CA"/>
        </w:rPr>
      </w:pPr>
      <w:r>
        <w:rPr>
          <w:lang w:val="en-CA"/>
        </w:rPr>
        <w:t>The</w:t>
      </w:r>
      <w:r w:rsidR="004214EE">
        <w:rPr>
          <w:lang w:val="en-CA"/>
        </w:rPr>
        <w:t xml:space="preserve"> requirements </w:t>
      </w:r>
      <w:r>
        <w:rPr>
          <w:lang w:val="en-CA"/>
        </w:rPr>
        <w:t>i</w:t>
      </w:r>
      <w:r w:rsidR="00B03FF8">
        <w:rPr>
          <w:lang w:val="en-CA"/>
        </w:rPr>
        <w:t xml:space="preserve">n </w:t>
      </w:r>
      <w:r w:rsidR="00B03FF8">
        <w:rPr>
          <w:lang w:val="en-CA"/>
        </w:rPr>
        <w:fldChar w:fldCharType="begin"/>
      </w:r>
      <w:r w:rsidR="00B03FF8">
        <w:rPr>
          <w:lang w:val="en-CA"/>
        </w:rPr>
        <w:instrText xml:space="preserve"> REF _Ref495257445 \h  \* MERGEFORMAT </w:instrText>
      </w:r>
      <w:r w:rsidR="00B03FF8">
        <w:rPr>
          <w:lang w:val="en-CA"/>
        </w:rPr>
      </w:r>
      <w:r w:rsidR="00B03FF8">
        <w:rPr>
          <w:lang w:val="en-CA"/>
        </w:rPr>
        <w:fldChar w:fldCharType="separate"/>
      </w:r>
      <w:r w:rsidR="00323919" w:rsidRPr="00323919">
        <w:rPr>
          <w:lang w:val="en-CA"/>
        </w:rPr>
        <w:t>Table 1</w:t>
      </w:r>
      <w:r w:rsidR="00B03FF8">
        <w:rPr>
          <w:lang w:val="en-CA"/>
        </w:rPr>
        <w:fldChar w:fldCharType="end"/>
      </w:r>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3D printed models generated by the nine patient CT scans. </w:t>
      </w:r>
      <w:bookmarkStart w:id="45" w:name="_Ref495103170"/>
    </w:p>
    <w:bookmarkEnd w:id="45"/>
    <w:p w14:paraId="0E4531BD" w14:textId="72651922" w:rsidR="004214EE" w:rsidRDefault="00C10080" w:rsidP="00C10080">
      <w:pPr>
        <w:ind w:firstLine="720"/>
        <w:contextualSpacing/>
        <w:jc w:val="both"/>
        <w:rPr>
          <w:lang w:val="en-CA"/>
        </w:rPr>
      </w:pPr>
      <w:r>
        <w:rPr>
          <w:lang w:val="en-CA"/>
        </w:rPr>
        <w:t>The tool will be m</w:t>
      </w:r>
      <w:r w:rsidR="00FA4B1C">
        <w:rPr>
          <w:lang w:val="en-CA"/>
        </w:rPr>
        <w:t xml:space="preserve">anufactured for sterilizability, </w:t>
      </w:r>
      <w:r>
        <w:rPr>
          <w:lang w:val="en-CA"/>
        </w:rPr>
        <w:t xml:space="preserve">using medical grade materials for all parts. At this stage of the project, however, a proof of principle prototype has been constructed and does not comply by the necessary ISO 13485 standards for medical devices. Furthermore, the handle and </w:t>
      </w:r>
      <w:r w:rsidR="00197B94">
        <w:rPr>
          <w:lang w:val="en-CA"/>
        </w:rPr>
        <w:t>finger</w:t>
      </w:r>
      <w:r>
        <w:rPr>
          <w:lang w:val="en-CA"/>
        </w:rPr>
        <w:t xml:space="preserve"> piece will be developed in the future for ergonomic design and this design will be informed by user feedback.</w:t>
      </w:r>
    </w:p>
    <w:p w14:paraId="623DB303" w14:textId="68B3A383" w:rsidR="00BD1257" w:rsidRDefault="00957078" w:rsidP="00BD1257">
      <w:pPr>
        <w:pStyle w:val="Heading2"/>
        <w:rPr>
          <w:lang w:val="en-CA"/>
        </w:rPr>
      </w:pPr>
      <w:r>
        <w:rPr>
          <w:lang w:val="en-CA"/>
        </w:rPr>
        <w:t>4.1.1.</w:t>
      </w:r>
      <w:r w:rsidR="00BD1257">
        <w:rPr>
          <w:lang w:val="en-CA"/>
        </w:rPr>
        <w:t xml:space="preserve"> User Feedback: </w:t>
      </w:r>
    </w:p>
    <w:p w14:paraId="6A8DC2AC" w14:textId="31D6F4B0"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14:paraId="5B722F01" w14:textId="2796B1D3" w:rsidR="00C85DDA" w:rsidRDefault="00C85DDA" w:rsidP="00957078">
      <w:pPr>
        <w:pStyle w:val="Heading3"/>
        <w:rPr>
          <w:lang w:val="en-CA"/>
        </w:rPr>
      </w:pPr>
      <w:r>
        <w:rPr>
          <w:lang w:val="en-CA"/>
        </w:rPr>
        <w:t xml:space="preserve">Test </w:t>
      </w:r>
      <w:r w:rsidR="00957078">
        <w:rPr>
          <w:lang w:val="en-CA"/>
        </w:rPr>
        <w:t>1:</w:t>
      </w:r>
      <w:r>
        <w:rPr>
          <w:lang w:val="en-CA"/>
        </w:rPr>
        <w:t xml:space="preserve"> Target Reachability</w:t>
      </w:r>
    </w:p>
    <w:p w14:paraId="46821021" w14:textId="4B950B83" w:rsidR="00C85DDA" w:rsidRDefault="00C85DDA" w:rsidP="0051527A">
      <w:pPr>
        <w:ind w:firstLine="720"/>
        <w:jc w:val="both"/>
        <w:rPr>
          <w:lang w:val="en-CA"/>
        </w:rPr>
      </w:pPr>
      <w:r>
        <w:rPr>
          <w:lang w:val="en-CA"/>
        </w:rPr>
        <w:t xml:space="preserve">Goal: quantify reachability. Temporal bone models will be 3D printed where the </w:t>
      </w:r>
      <w:r w:rsidR="00DF485C">
        <w:rPr>
          <w:lang w:val="en-CA"/>
        </w:rPr>
        <w:t>hard-to-reach areas</w:t>
      </w:r>
      <w:r>
        <w:rPr>
          <w:lang w:val="en-CA"/>
        </w:rPr>
        <w:t xml:space="preserve">, to be reached by the instrument tool tip will be coloured. Using an endoscope, the current tools (Panetti and Karl Storz sets) and the </w:t>
      </w:r>
      <w:r w:rsidR="00DF485C">
        <w:rPr>
          <w:lang w:val="en-CA"/>
        </w:rPr>
        <w:t>instrument prototypes</w:t>
      </w:r>
      <w:r>
        <w:rPr>
          <w:lang w:val="en-CA"/>
        </w:rPr>
        <w:t xml:space="preserve"> will be tested inside the models. The number of targets reached by each </w:t>
      </w:r>
      <w:r>
        <w:rPr>
          <w:lang w:val="en-CA"/>
        </w:rPr>
        <w:lastRenderedPageBreak/>
        <w:t xml:space="preserve">tool will be tallied to determine which tool(s) have better reach. This will also inspire the next iteration of tool tip design. </w:t>
      </w:r>
    </w:p>
    <w:p w14:paraId="06B1A8DE" w14:textId="6CD420EE"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14:paraId="47A744E1" w14:textId="7405BE77"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2C2FBA">
        <w:rPr>
          <w:lang w:val="en-CA"/>
        </w:rPr>
        <w:t>. T</w:t>
      </w:r>
      <w:r w:rsidR="0051527A">
        <w:rPr>
          <w:lang w:val="en-CA"/>
        </w:rPr>
        <w: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w:t>
      </w:r>
      <w:r w:rsidR="002C2FBA">
        <w:rPr>
          <w:lang w:val="en-CA"/>
        </w:rPr>
        <w:t xml:space="preserve"> and</w:t>
      </w:r>
      <w:r w:rsidR="00B9003B">
        <w:rPr>
          <w:lang w:val="en-CA"/>
        </w:rPr>
        <w:t xml:space="preserve"> </w:t>
      </w:r>
      <w:r w:rsidR="002C2FBA">
        <w:rPr>
          <w:lang w:val="en-CA"/>
        </w:rPr>
        <w:t>rate</w:t>
      </w:r>
      <w:r w:rsidR="00B9003B">
        <w:rPr>
          <w:lang w:val="en-CA"/>
        </w:rPr>
        <w:t xml:space="preserve"> the instrument functionality, stability, safety and utility </w:t>
      </w:r>
      <w:r w:rsidR="002C2FBA">
        <w:rPr>
          <w:lang w:val="en-CA"/>
        </w:rPr>
        <w:t>on a survey</w:t>
      </w:r>
      <w:r w:rsidR="00957078">
        <w:rPr>
          <w:lang w:val="en-CA"/>
        </w:rPr>
        <w:t xml:space="preserve"> </w:t>
      </w:r>
      <w:r w:rsidR="00EA2CD2">
        <w:rPr>
          <w:lang w:val="en-CA"/>
        </w:rPr>
        <w:fldChar w:fldCharType="begin" w:fldLock="1"/>
      </w:r>
      <w:r w:rsidR="00376A85">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"[28]" }, "properties" : { "noteIndex" : 0 }, "schema" : "https://github.com/citation-style-language/schema/raw/master/csl-citation.json" }</w:instrText>
      </w:r>
      <w:r w:rsidR="00EA2CD2">
        <w:rPr>
          <w:lang w:val="en-CA"/>
        </w:rPr>
        <w:fldChar w:fldCharType="separate"/>
      </w:r>
      <w:r w:rsidR="00376A85" w:rsidRPr="00376A85">
        <w:rPr>
          <w:noProof/>
          <w:lang w:val="en-CA"/>
        </w:rPr>
        <w:t>[29]</w:t>
      </w:r>
      <w:r w:rsidR="00EA2CD2">
        <w:rPr>
          <w:lang w:val="en-CA"/>
        </w:rPr>
        <w:fldChar w:fldCharType="end"/>
      </w:r>
      <w:r w:rsidR="00B9003B">
        <w:rPr>
          <w:lang w:val="en-CA"/>
        </w:rPr>
        <w:t xml:space="preserve">. </w:t>
      </w:r>
      <w:r w:rsidR="002C2FBA">
        <w:rPr>
          <w:lang w:val="en-CA"/>
        </w:rPr>
        <w:t xml:space="preserve">The mean Likert scores of each question were presented </w:t>
      </w:r>
      <w:r w:rsidR="002C2FBA">
        <w:rPr>
          <w:lang w:val="en-CA"/>
        </w:rPr>
        <w:fldChar w:fldCharType="begin" w:fldLock="1"/>
      </w:r>
      <w:r w:rsidR="00376A85">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"[28]" }, "properties" : { "noteIndex" : 0 }, "schema" : "https://github.com/citation-style-language/schema/raw/master/csl-citation.json" }</w:instrText>
      </w:r>
      <w:r w:rsidR="002C2FBA">
        <w:rPr>
          <w:lang w:val="en-CA"/>
        </w:rPr>
        <w:fldChar w:fldCharType="separate"/>
      </w:r>
      <w:r w:rsidR="00376A85" w:rsidRPr="00376A85">
        <w:rPr>
          <w:noProof/>
          <w:lang w:val="en-CA"/>
        </w:rPr>
        <w:t>[29]</w:t>
      </w:r>
      <w:r w:rsidR="002C2FBA">
        <w:rPr>
          <w:lang w:val="en-CA"/>
        </w:rPr>
        <w:fldChar w:fldCharType="end"/>
      </w:r>
      <w:r w:rsidR="002C2FBA">
        <w:rPr>
          <w:lang w:val="en-CA"/>
        </w:rPr>
        <w:t xml:space="preserve">. </w:t>
      </w:r>
      <w:r w:rsidR="00B9003B">
        <w:rPr>
          <w:lang w:val="en-CA"/>
        </w:rPr>
        <w:t>Simi</w:t>
      </w:r>
      <w:r w:rsidR="00EE2123">
        <w:rPr>
          <w:lang w:val="en-CA"/>
        </w:rPr>
        <w:t>larly, Schneider et al. tested</w:t>
      </w:r>
      <w:r w:rsidR="00B9003B">
        <w:rPr>
          <w:lang w:val="en-CA"/>
        </w:rPr>
        <w:t xml:space="preserve">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376A85">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"[29]" }, "properties" : { "noteIndex" : 0 }, "schema" : "https://github.com/citation-style-language/schema/raw/master/csl-citation.json" }</w:instrText>
      </w:r>
      <w:r w:rsidR="00EA2CD2">
        <w:rPr>
          <w:lang w:val="en-CA"/>
        </w:rPr>
        <w:fldChar w:fldCharType="separate"/>
      </w:r>
      <w:r w:rsidR="00376A85" w:rsidRPr="00376A85">
        <w:rPr>
          <w:noProof/>
          <w:lang w:val="en-CA"/>
        </w:rPr>
        <w:t>[30]</w:t>
      </w:r>
      <w:r w:rsidR="00EA2CD2">
        <w:rPr>
          <w:lang w:val="en-CA"/>
        </w:rPr>
        <w:fldChar w:fldCharType="end"/>
      </w:r>
      <w:r w:rsidR="00B9003B">
        <w:rPr>
          <w:lang w:val="en-CA"/>
        </w:rPr>
        <w:t xml:space="preserve">.  The scores were analyzed using a t-test </w:t>
      </w:r>
      <w:r w:rsidR="00EE2123">
        <w:rPr>
          <w:lang w:val="en-CA"/>
        </w:rPr>
        <w:t>for</w:t>
      </w:r>
      <w:r w:rsidR="00D03108">
        <w:rPr>
          <w:lang w:val="en-CA"/>
        </w:rPr>
        <w:t xml:space="preserve"> statistical difference</w:t>
      </w:r>
      <w:r w:rsidR="00EE2123">
        <w:rPr>
          <w:lang w:val="en-CA"/>
        </w:rPr>
        <w:t>s</w:t>
      </w:r>
      <w:r w:rsidR="002C2FBA">
        <w:rPr>
          <w:lang w:val="en-CA"/>
        </w:rPr>
        <w:t xml:space="preserve"> </w:t>
      </w:r>
      <w:r w:rsidR="002C2FBA">
        <w:rPr>
          <w:lang w:val="en-CA"/>
        </w:rPr>
        <w:fldChar w:fldCharType="begin" w:fldLock="1"/>
      </w:r>
      <w:r w:rsidR="00376A85">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"[29]" }, "properties" : { "noteIndex" : 0 }, "schema" : "https://github.com/citation-style-language/schema/raw/master/csl-citation.json" }</w:instrText>
      </w:r>
      <w:r w:rsidR="002C2FBA">
        <w:rPr>
          <w:lang w:val="en-CA"/>
        </w:rPr>
        <w:fldChar w:fldCharType="separate"/>
      </w:r>
      <w:r w:rsidR="00376A85" w:rsidRPr="00376A85">
        <w:rPr>
          <w:noProof/>
          <w:lang w:val="en-CA"/>
        </w:rPr>
        <w:t>[30]</w:t>
      </w:r>
      <w:r w:rsidR="002C2FBA">
        <w:rPr>
          <w:lang w:val="en-CA"/>
        </w:rPr>
        <w:fldChar w:fldCharType="end"/>
      </w:r>
      <w:r w:rsidR="00D03108">
        <w:rPr>
          <w:lang w:val="en-CA"/>
        </w:rPr>
        <w:t xml:space="preserve">. </w:t>
      </w:r>
      <w:r w:rsidR="0051527A">
        <w:rPr>
          <w:lang w:val="en-CA"/>
        </w:rPr>
        <w:t xml:space="preserve">Addis et al. outlined a testing protocol to compare a standard instrument and a prototype forceps and cutting instrument </w:t>
      </w:r>
      <w:r w:rsidR="0051527A">
        <w:rPr>
          <w:lang w:val="en-CA"/>
        </w:rPr>
        <w:fldChar w:fldCharType="begin" w:fldLock="1"/>
      </w:r>
      <w:r w:rsidR="00376A85">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"[30]" }, "properties" : { "noteIndex" : 0 }, "schema" : "https://github.com/citation-style-language/schema/raw/master/csl-citation.json" }</w:instrText>
      </w:r>
      <w:r w:rsidR="0051527A">
        <w:rPr>
          <w:lang w:val="en-CA"/>
        </w:rPr>
        <w:fldChar w:fldCharType="separate"/>
      </w:r>
      <w:r w:rsidR="00376A85" w:rsidRPr="00376A85">
        <w:rPr>
          <w:noProof/>
          <w:lang w:val="en-CA"/>
        </w:rPr>
        <w:t>[31]</w:t>
      </w:r>
      <w:r w:rsidR="0051527A">
        <w:rPr>
          <w:lang w:val="en-CA"/>
        </w:rPr>
        <w:fldChar w:fldCharType="end"/>
      </w:r>
      <w:r w:rsidR="0051527A">
        <w:rPr>
          <w:lang w:val="en-CA"/>
        </w:rPr>
        <w:t>. Six tasks were developed using a standard and literature and participants testing the tool were asked to comment on the tool’s performance; the frequency of specific comments, e.g. “this tool is helpful” were assessed</w:t>
      </w:r>
      <w:r w:rsidR="00B71C97">
        <w:rPr>
          <w:lang w:val="en-CA"/>
        </w:rPr>
        <w:t xml:space="preserve"> </w:t>
      </w:r>
      <w:r w:rsidR="00B71C97">
        <w:rPr>
          <w:lang w:val="en-CA"/>
        </w:rPr>
        <w:fldChar w:fldCharType="begin" w:fldLock="1"/>
      </w:r>
      <w:r w:rsidR="00376A85">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"[30]" }, "properties" : { "noteIndex" : 0 }, "schema" : "https://github.com/citation-style-language/schema/raw/master/csl-citation.json" }</w:instrText>
      </w:r>
      <w:r w:rsidR="00B71C97">
        <w:rPr>
          <w:lang w:val="en-CA"/>
        </w:rPr>
        <w:fldChar w:fldCharType="separate"/>
      </w:r>
      <w:r w:rsidR="00376A85" w:rsidRPr="00376A85">
        <w:rPr>
          <w:noProof/>
          <w:lang w:val="en-CA"/>
        </w:rPr>
        <w:t>[31]</w:t>
      </w:r>
      <w:r w:rsidR="00B71C97">
        <w:rPr>
          <w:lang w:val="en-CA"/>
        </w:rPr>
        <w:fldChar w:fldCharType="end"/>
      </w:r>
      <w:r w:rsidR="0051527A">
        <w:rPr>
          <w:lang w:val="en-CA"/>
        </w:rPr>
        <w:t xml:space="preserve">. </w:t>
      </w:r>
    </w:p>
    <w:p w14:paraId="52D934FB" w14:textId="751F7748"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using a user feedback survey</w:t>
      </w:r>
      <w:r w:rsidR="00E0659C">
        <w:rPr>
          <w:lang w:val="en-CA"/>
        </w:rPr>
        <w:t>, developed using literature and expert neurosurgeon input</w:t>
      </w:r>
      <w:r w:rsidR="0077458C">
        <w:rPr>
          <w:lang w:val="en-CA"/>
        </w:rPr>
        <w:t xml:space="preserve">;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survey</w:t>
      </w:r>
      <w:r w:rsidR="00E0659C">
        <w:rPr>
          <w:lang w:val="en-CA"/>
        </w:rPr>
        <w:t>, developed using the neurosurgery survey with expert otologist input</w:t>
      </w:r>
      <w:r w:rsidR="005C6945">
        <w:rPr>
          <w:lang w:val="en-CA"/>
        </w:rPr>
        <w:t xml:space="preserve">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Likert Scale scores will be analyzed using non-parametric Kruskal Wallis statistics method and qualitative comments will be summarized in a journal paper. </w:t>
      </w:r>
    </w:p>
    <w:p w14:paraId="44A35A7F" w14:textId="49D3843E" w:rsidR="000F6635" w:rsidRDefault="000F6635" w:rsidP="00663FF9">
      <w:pPr>
        <w:jc w:val="both"/>
        <w:rPr>
          <w:highlight w:val="yellow"/>
          <w:lang w:val="en-CA"/>
        </w:rPr>
      </w:pPr>
      <w:r>
        <w:rPr>
          <w:highlight w:val="yellow"/>
          <w:lang w:val="en-CA"/>
        </w:rPr>
        <w:t xml:space="preserve">Appendix A: </w:t>
      </w:r>
    </w:p>
    <w:p w14:paraId="71D261FD" w14:textId="77777777" w:rsidR="005C6945" w:rsidRDefault="005C6945" w:rsidP="00663FF9">
      <w:pPr>
        <w:jc w:val="both"/>
        <w:rPr>
          <w:lang w:val="en-CA"/>
        </w:rPr>
      </w:pPr>
      <w:r w:rsidRPr="005C6945">
        <w:rPr>
          <w:highlight w:val="yellow"/>
          <w:lang w:val="en-CA"/>
        </w:rPr>
        <w:t>&lt;&lt;attach C:\Users\arushri swarup\Documents\GitHub\Grad-School\REB\TEES Instrument Testing Survey\</w:t>
      </w:r>
      <w:r w:rsidRPr="005C6945">
        <w:rPr>
          <w:highlight w:val="yellow"/>
        </w:rPr>
        <w:t xml:space="preserve"> </w:t>
      </w:r>
      <w:r w:rsidRPr="005C6945">
        <w:rPr>
          <w:highlight w:val="yellow"/>
          <w:lang w:val="en-CA"/>
        </w:rPr>
        <w:t>Survey -  ENT Instrument 2017-08-25 AS&gt;&gt;</w:t>
      </w:r>
    </w:p>
    <w:p w14:paraId="206093BB" w14:textId="77777777" w:rsidR="00CB2919" w:rsidRDefault="00CB2919" w:rsidP="00663FF9">
      <w:pPr>
        <w:jc w:val="both"/>
        <w:rPr>
          <w:lang w:val="en-CA"/>
        </w:rPr>
      </w:pPr>
    </w:p>
    <w:p w14:paraId="34102E6D" w14:textId="3B3C088D" w:rsidR="009A1118" w:rsidRDefault="00B03FF8" w:rsidP="00B03FF8">
      <w:pPr>
        <w:pStyle w:val="Heading1"/>
        <w:rPr>
          <w:lang w:val="en-CA"/>
        </w:rPr>
      </w:pPr>
      <w:r>
        <w:rPr>
          <w:lang w:val="en-CA"/>
        </w:rPr>
        <w:t xml:space="preserve">5. </w:t>
      </w:r>
      <w:r w:rsidR="009A1118">
        <w:rPr>
          <w:lang w:val="en-CA"/>
        </w:rPr>
        <w:t>Timeline</w:t>
      </w:r>
    </w:p>
    <w:p w14:paraId="6BD1CCA2" w14:textId="77777777" w:rsidR="009A1118" w:rsidRDefault="009A1118" w:rsidP="00663FF9">
      <w:pPr>
        <w:jc w:val="both"/>
        <w:rPr>
          <w:lang w:val="en-CA"/>
        </w:rPr>
      </w:pPr>
    </w:p>
    <w:p w14:paraId="11E0D834" w14:textId="44BD6771" w:rsidR="00376A85" w:rsidRPr="00376A85" w:rsidRDefault="009A1118">
      <w:pPr>
        <w:widowControl w:val="0"/>
        <w:autoSpaceDE w:val="0"/>
        <w:autoSpaceDN w:val="0"/>
        <w:adjustRightInd w:val="0"/>
        <w:spacing w:after="140" w:line="288" w:lineRule="auto"/>
        <w:rPr>
          <w:rFonts w:ascii="Calibri" w:eastAsia="Times New Roman" w:hAnsi="Calibri" w:cs="Times New Roman"/>
          <w:noProof/>
          <w:sz w:val="28"/>
        </w:rPr>
      </w:pPr>
      <w:r>
        <w:rPr>
          <w:lang w:val="en-CA"/>
        </w:rPr>
        <w:t>Bibliography</w:t>
      </w:r>
      <w:r w:rsidR="00EA2CD2">
        <w:rPr>
          <w:rFonts w:asciiTheme="majorHAnsi" w:eastAsiaTheme="majorEastAsia" w:hAnsiTheme="majorHAnsi" w:cstheme="majorBidi"/>
          <w:b/>
          <w:bCs/>
          <w:sz w:val="28"/>
          <w:szCs w:val="28"/>
          <w:lang w:val="en-CA"/>
        </w:rPr>
        <w:fldChar w:fldCharType="begin" w:fldLock="1"/>
      </w:r>
      <w:r w:rsidR="00EB0521">
        <w:rPr>
          <w:lang w:val="en-CA"/>
        </w:rPr>
        <w:instrText xml:space="preserve">ADDIN Mendeley Bibliography CSL_BIBLIOGRAPHY </w:instrText>
      </w:r>
      <w:r w:rsidR="00EA2CD2">
        <w:rPr>
          <w:rFonts w:asciiTheme="majorHAnsi" w:eastAsiaTheme="majorEastAsia" w:hAnsiTheme="majorHAnsi" w:cstheme="majorBidi"/>
          <w:b/>
          <w:bCs/>
          <w:sz w:val="28"/>
          <w:szCs w:val="28"/>
          <w:lang w:val="en-CA"/>
        </w:rPr>
        <w:fldChar w:fldCharType="separate"/>
      </w:r>
    </w:p>
    <w:p w14:paraId="79D2F072" w14:textId="77777777" w:rsidR="00376A85" w:rsidRPr="00376A85" w:rsidRDefault="00376A85" w:rsidP="00123703">
      <w:pPr>
        <w:spacing w:after="0"/>
        <w:contextualSpacing/>
        <w:rPr>
          <w:rFonts w:eastAsia="Times New Roman"/>
          <w:noProof/>
        </w:rPr>
      </w:pPr>
      <w:r w:rsidRPr="00376A85">
        <w:rPr>
          <w:rFonts w:eastAsia="Times New Roman"/>
          <w:noProof/>
        </w:rPr>
        <w:t>[1]</w:t>
      </w:r>
      <w:r w:rsidRPr="00376A85">
        <w:rPr>
          <w:rFonts w:eastAsia="Times New Roman"/>
          <w:noProof/>
        </w:rPr>
        <w:tab/>
        <w:t xml:space="preserve">N. Nassif, M. Berlucchi, and L. O. R. de Zinis, “Tympanic membrane perforation in children: Endoscopic type I tympanoplasty, a newly technique, is it worthwhile?,” </w:t>
      </w:r>
      <w:r w:rsidRPr="00376A85">
        <w:rPr>
          <w:rFonts w:eastAsia="Times New Roman"/>
          <w:i/>
          <w:iCs/>
          <w:noProof/>
        </w:rPr>
        <w:t>Int. J. Pediatr. Otorhinolaryngol.</w:t>
      </w:r>
      <w:r w:rsidRPr="00376A85">
        <w:rPr>
          <w:rFonts w:eastAsia="Times New Roman"/>
          <w:noProof/>
        </w:rPr>
        <w:t>, vol. 79, no. 11, pp. 1860–1864, 2015.</w:t>
      </w:r>
    </w:p>
    <w:p w14:paraId="2C5F300A" w14:textId="77777777" w:rsidR="00376A85" w:rsidRPr="00376A85" w:rsidRDefault="00376A85" w:rsidP="00123703">
      <w:pPr>
        <w:spacing w:after="0"/>
        <w:contextualSpacing/>
        <w:rPr>
          <w:rFonts w:eastAsia="Times New Roman"/>
          <w:noProof/>
        </w:rPr>
      </w:pPr>
    </w:p>
    <w:p w14:paraId="5AC2B564" w14:textId="77777777" w:rsidR="00376A85" w:rsidRPr="00376A85" w:rsidRDefault="00376A85" w:rsidP="00123703">
      <w:pPr>
        <w:spacing w:after="0"/>
        <w:contextualSpacing/>
        <w:rPr>
          <w:rFonts w:eastAsia="Times New Roman"/>
          <w:noProof/>
        </w:rPr>
      </w:pPr>
      <w:r w:rsidRPr="00376A85">
        <w:rPr>
          <w:rFonts w:eastAsia="Times New Roman"/>
          <w:noProof/>
        </w:rPr>
        <w:lastRenderedPageBreak/>
        <w:t>[2]</w:t>
      </w:r>
      <w:r w:rsidRPr="00376A85">
        <w:rPr>
          <w:rFonts w:eastAsia="Times New Roman"/>
          <w:noProof/>
        </w:rPr>
        <w:tab/>
        <w:t xml:space="preserve">M. S. Cohen, L. D. Landegger, E. D. Kozin, and D. J. Lee, “Pediatric endoscopic ear surgery in clinical practice: Lessons learned and early outcomes,” </w:t>
      </w:r>
      <w:r w:rsidRPr="00376A85">
        <w:rPr>
          <w:rFonts w:eastAsia="Times New Roman"/>
          <w:i/>
          <w:iCs/>
          <w:noProof/>
        </w:rPr>
        <w:t>Laryngoscope</w:t>
      </w:r>
      <w:r w:rsidRPr="00376A85">
        <w:rPr>
          <w:rFonts w:eastAsia="Times New Roman"/>
          <w:noProof/>
        </w:rPr>
        <w:t>, p. n/a–n/a, 2015.</w:t>
      </w:r>
    </w:p>
    <w:p w14:paraId="7AB59B49" w14:textId="77777777" w:rsidR="00376A85" w:rsidRPr="00376A85" w:rsidRDefault="00376A85" w:rsidP="00123703">
      <w:pPr>
        <w:spacing w:after="0"/>
        <w:contextualSpacing/>
        <w:rPr>
          <w:rFonts w:eastAsia="Times New Roman"/>
          <w:noProof/>
        </w:rPr>
      </w:pPr>
    </w:p>
    <w:p w14:paraId="2413372F" w14:textId="77777777" w:rsidR="00376A85" w:rsidRPr="00376A85" w:rsidRDefault="00376A85" w:rsidP="00123703">
      <w:pPr>
        <w:spacing w:after="0"/>
        <w:contextualSpacing/>
        <w:rPr>
          <w:rFonts w:eastAsia="Times New Roman"/>
          <w:noProof/>
        </w:rPr>
      </w:pPr>
      <w:r w:rsidRPr="00376A85">
        <w:rPr>
          <w:rFonts w:eastAsia="Times New Roman"/>
          <w:noProof/>
        </w:rPr>
        <w:t>[3]</w:t>
      </w:r>
      <w:r w:rsidRPr="00376A85">
        <w:rPr>
          <w:rFonts w:eastAsia="Times New Roman"/>
          <w:noProof/>
        </w:rPr>
        <w:tab/>
        <w:t xml:space="preserve">H. Kanona, J. S. Virk, and A. Owa, “Endoscopic ear surgery: A case series and first United Kingdom experience.,” </w:t>
      </w:r>
      <w:r w:rsidRPr="00376A85">
        <w:rPr>
          <w:rFonts w:eastAsia="Times New Roman"/>
          <w:i/>
          <w:iCs/>
          <w:noProof/>
        </w:rPr>
        <w:t>World J. Clin. cases</w:t>
      </w:r>
      <w:r w:rsidRPr="00376A85">
        <w:rPr>
          <w:rFonts w:eastAsia="Times New Roman"/>
          <w:noProof/>
        </w:rPr>
        <w:t>, vol. 3, no. 3, pp. 310–7, 2015.</w:t>
      </w:r>
    </w:p>
    <w:p w14:paraId="1038BCB3" w14:textId="77777777" w:rsidR="00376A85" w:rsidRPr="00376A85" w:rsidRDefault="00376A85" w:rsidP="00123703">
      <w:pPr>
        <w:spacing w:after="0"/>
        <w:contextualSpacing/>
        <w:rPr>
          <w:rFonts w:eastAsia="Times New Roman"/>
          <w:noProof/>
        </w:rPr>
      </w:pPr>
    </w:p>
    <w:p w14:paraId="6BABE276" w14:textId="77777777" w:rsidR="00376A85" w:rsidRPr="00376A85" w:rsidRDefault="00376A85" w:rsidP="00123703">
      <w:pPr>
        <w:spacing w:after="0"/>
        <w:contextualSpacing/>
        <w:rPr>
          <w:rFonts w:eastAsia="Times New Roman"/>
          <w:noProof/>
        </w:rPr>
      </w:pPr>
      <w:r w:rsidRPr="00376A85">
        <w:rPr>
          <w:rFonts w:eastAsia="Times New Roman"/>
          <w:noProof/>
        </w:rPr>
        <w:t>[4]</w:t>
      </w:r>
      <w:r w:rsidRPr="00376A85">
        <w:rPr>
          <w:rFonts w:eastAsia="Times New Roman"/>
          <w:noProof/>
        </w:rPr>
        <w:tab/>
        <w:t xml:space="preserve">M. Badr-el-dine, “Instrumentation and Technologies in Endoscopic Ear Surgery,” </w:t>
      </w:r>
      <w:r w:rsidRPr="00376A85">
        <w:rPr>
          <w:rFonts w:eastAsia="Times New Roman"/>
          <w:i/>
          <w:iCs/>
          <w:noProof/>
        </w:rPr>
        <w:t>Otolaryngol. Clin. NA</w:t>
      </w:r>
      <w:r w:rsidRPr="00376A85">
        <w:rPr>
          <w:rFonts w:eastAsia="Times New Roman"/>
          <w:noProof/>
        </w:rPr>
        <w:t>, vol. 46, no. 2, pp. 211–225, 2013.</w:t>
      </w:r>
    </w:p>
    <w:p w14:paraId="3C1BB4FD" w14:textId="77777777" w:rsidR="00376A85" w:rsidRPr="00376A85" w:rsidRDefault="00376A85" w:rsidP="00123703">
      <w:pPr>
        <w:spacing w:after="0"/>
        <w:contextualSpacing/>
        <w:rPr>
          <w:rFonts w:eastAsia="Times New Roman"/>
          <w:noProof/>
        </w:rPr>
      </w:pPr>
    </w:p>
    <w:p w14:paraId="0DFB2BF3" w14:textId="77777777" w:rsidR="00376A85" w:rsidRPr="00376A85" w:rsidRDefault="00376A85" w:rsidP="00123703">
      <w:pPr>
        <w:spacing w:after="0"/>
        <w:contextualSpacing/>
        <w:rPr>
          <w:rFonts w:eastAsia="Times New Roman"/>
          <w:noProof/>
        </w:rPr>
      </w:pPr>
      <w:r w:rsidRPr="00376A85">
        <w:rPr>
          <w:rFonts w:eastAsia="Times New Roman"/>
          <w:noProof/>
        </w:rPr>
        <w:t>[5]</w:t>
      </w:r>
      <w:r w:rsidRPr="00376A85">
        <w:rPr>
          <w:rFonts w:eastAsia="Times New Roman"/>
          <w:noProof/>
        </w:rPr>
        <w:tab/>
        <w:t xml:space="preserve">M. L. Bennett, D. Zhang, R. F. Labadie, and J. H. Noble, “Comparison of Middle Ear Visualization With Endoscopy and Microscopy,” </w:t>
      </w:r>
      <w:r w:rsidRPr="00376A85">
        <w:rPr>
          <w:rFonts w:eastAsia="Times New Roman"/>
          <w:i/>
          <w:iCs/>
          <w:noProof/>
        </w:rPr>
        <w:t>Otol. Neurotol.</w:t>
      </w:r>
      <w:r w:rsidRPr="00376A85">
        <w:rPr>
          <w:rFonts w:eastAsia="Times New Roman"/>
          <w:noProof/>
        </w:rPr>
        <w:t>, vol. 37, pp. 362–366, 2016.</w:t>
      </w:r>
    </w:p>
    <w:p w14:paraId="77D1BB2D" w14:textId="77777777" w:rsidR="00376A85" w:rsidRPr="00376A85" w:rsidRDefault="00376A85" w:rsidP="00123703">
      <w:pPr>
        <w:spacing w:after="0"/>
        <w:contextualSpacing/>
        <w:rPr>
          <w:rFonts w:eastAsia="Times New Roman"/>
          <w:noProof/>
        </w:rPr>
      </w:pPr>
    </w:p>
    <w:p w14:paraId="4406AC80" w14:textId="77777777" w:rsidR="00376A85" w:rsidRPr="00376A85" w:rsidRDefault="00376A85" w:rsidP="00123703">
      <w:pPr>
        <w:spacing w:after="0"/>
        <w:contextualSpacing/>
        <w:rPr>
          <w:rFonts w:eastAsia="Times New Roman"/>
          <w:noProof/>
        </w:rPr>
      </w:pPr>
      <w:r w:rsidRPr="00376A85">
        <w:rPr>
          <w:rFonts w:eastAsia="Times New Roman"/>
          <w:noProof/>
        </w:rPr>
        <w:t>[6]</w:t>
      </w:r>
      <w:r w:rsidRPr="00376A85">
        <w:rPr>
          <w:rFonts w:eastAsia="Times New Roman"/>
          <w:noProof/>
        </w:rPr>
        <w:tab/>
        <w:t xml:space="preserve">M. Tarabichi, “Endoscopic Middle Ear Surgery,” </w:t>
      </w:r>
      <w:r w:rsidRPr="00376A85">
        <w:rPr>
          <w:rFonts w:eastAsia="Times New Roman"/>
          <w:i/>
          <w:iCs/>
          <w:noProof/>
        </w:rPr>
        <w:t>Ann. Otol. Rhinol. Laryngol.</w:t>
      </w:r>
      <w:r w:rsidRPr="00376A85">
        <w:rPr>
          <w:rFonts w:eastAsia="Times New Roman"/>
          <w:noProof/>
        </w:rPr>
        <w:t>, vol. 108, no. 1, pp. 39–46, 1999.</w:t>
      </w:r>
    </w:p>
    <w:p w14:paraId="4F148DC8" w14:textId="77777777" w:rsidR="00376A85" w:rsidRPr="00376A85" w:rsidRDefault="00376A85" w:rsidP="00123703">
      <w:pPr>
        <w:spacing w:after="0"/>
        <w:contextualSpacing/>
        <w:rPr>
          <w:rFonts w:eastAsia="Times New Roman"/>
          <w:noProof/>
        </w:rPr>
      </w:pPr>
    </w:p>
    <w:p w14:paraId="628FFEFB" w14:textId="77777777" w:rsidR="00376A85" w:rsidRPr="00376A85" w:rsidRDefault="00376A85" w:rsidP="00123703">
      <w:pPr>
        <w:spacing w:after="0"/>
        <w:contextualSpacing/>
        <w:rPr>
          <w:rFonts w:eastAsia="Times New Roman"/>
          <w:noProof/>
        </w:rPr>
      </w:pPr>
      <w:r w:rsidRPr="00376A85">
        <w:rPr>
          <w:rFonts w:eastAsia="Times New Roman"/>
          <w:noProof/>
        </w:rPr>
        <w:t>[7]</w:t>
      </w:r>
      <w:r w:rsidRPr="00376A85">
        <w:rPr>
          <w:rFonts w:eastAsia="Times New Roman"/>
          <w:noProof/>
        </w:rPr>
        <w:tab/>
        <w:t xml:space="preserve">R. A. Chole, H. A. Brodie, and A. Jacob, “Surgery of the Mastoid and Petrosa,” </w:t>
      </w:r>
      <w:r w:rsidRPr="00376A85">
        <w:rPr>
          <w:rFonts w:eastAsia="Times New Roman"/>
          <w:i/>
          <w:iCs/>
          <w:noProof/>
        </w:rPr>
        <w:t>Ento Key Fastest Otolaryngology &amp; Ophthalmology Insight Engine</w:t>
      </w:r>
      <w:r w:rsidRPr="00376A85">
        <w:rPr>
          <w:rFonts w:eastAsia="Times New Roman"/>
          <w:noProof/>
        </w:rPr>
        <w:t>, 2016. [Online]. Available: https://entokey.com/surgery-of-the-mastoid-and-petrosa/. [Accessed: 25-Sep-2017].</w:t>
      </w:r>
    </w:p>
    <w:p w14:paraId="4935CE68" w14:textId="77777777" w:rsidR="00376A85" w:rsidRPr="00376A85" w:rsidRDefault="00376A85" w:rsidP="00123703">
      <w:pPr>
        <w:spacing w:after="0"/>
        <w:contextualSpacing/>
        <w:rPr>
          <w:rFonts w:eastAsia="Times New Roman"/>
          <w:noProof/>
        </w:rPr>
      </w:pPr>
    </w:p>
    <w:p w14:paraId="303C42D9" w14:textId="77777777" w:rsidR="00376A85" w:rsidRPr="00376A85" w:rsidRDefault="00376A85" w:rsidP="00123703">
      <w:pPr>
        <w:spacing w:after="0"/>
        <w:contextualSpacing/>
        <w:rPr>
          <w:rFonts w:eastAsia="Times New Roman"/>
          <w:noProof/>
        </w:rPr>
      </w:pPr>
      <w:r w:rsidRPr="00376A85">
        <w:rPr>
          <w:rFonts w:eastAsia="Times New Roman"/>
          <w:noProof/>
        </w:rPr>
        <w:t>[8]</w:t>
      </w:r>
      <w:r w:rsidRPr="00376A85">
        <w:rPr>
          <w:rFonts w:eastAsia="Times New Roman"/>
          <w:noProof/>
        </w:rPr>
        <w:tab/>
        <w:t>IWGEES, “Instruments for Endoscopic Ear Surgery,” 2011. [Online]. Available: http://www.sinuscentro.com.br/iwgees/instruments.htm. [Accessed: 25-Sep-2017].</w:t>
      </w:r>
    </w:p>
    <w:p w14:paraId="12DD5B39" w14:textId="77777777" w:rsidR="00376A85" w:rsidRPr="00376A85" w:rsidRDefault="00376A85" w:rsidP="00123703">
      <w:pPr>
        <w:spacing w:after="0"/>
        <w:contextualSpacing/>
        <w:rPr>
          <w:rFonts w:eastAsia="Times New Roman"/>
          <w:noProof/>
        </w:rPr>
      </w:pPr>
    </w:p>
    <w:p w14:paraId="51014BC2" w14:textId="77777777" w:rsidR="00376A85" w:rsidRPr="00376A85" w:rsidRDefault="00376A85" w:rsidP="00123703">
      <w:pPr>
        <w:spacing w:after="0"/>
        <w:contextualSpacing/>
        <w:rPr>
          <w:rFonts w:eastAsia="Times New Roman"/>
          <w:noProof/>
        </w:rPr>
      </w:pPr>
      <w:r w:rsidRPr="00376A85">
        <w:rPr>
          <w:rFonts w:eastAsia="Times New Roman"/>
          <w:noProof/>
        </w:rPr>
        <w:t>[9]</w:t>
      </w:r>
      <w:r w:rsidRPr="00376A85">
        <w:rPr>
          <w:rFonts w:eastAsia="Times New Roman"/>
          <w:noProof/>
        </w:rPr>
        <w:tab/>
        <w:t>K. O. Paulose, “Micro Ear Surgery in Jubilee Hospital Trivandrum, Kerala,India,” 2017. [Online]. Available: http://drpaulose.com/ear/ent-pediatric-children/micro-ear-surgery-in-jubilee-hospital-trivandrum-keralaindia. [Accessed: 25-Sep-2017].</w:t>
      </w:r>
    </w:p>
    <w:p w14:paraId="39C43834" w14:textId="77777777" w:rsidR="00376A85" w:rsidRPr="00376A85" w:rsidRDefault="00376A85" w:rsidP="00123703">
      <w:pPr>
        <w:spacing w:after="0"/>
        <w:contextualSpacing/>
        <w:rPr>
          <w:rFonts w:eastAsia="Times New Roman"/>
          <w:noProof/>
        </w:rPr>
      </w:pPr>
    </w:p>
    <w:p w14:paraId="37ACFDDB" w14:textId="77777777" w:rsidR="00376A85" w:rsidRPr="00376A85" w:rsidRDefault="00376A85" w:rsidP="00123703">
      <w:pPr>
        <w:spacing w:after="0"/>
        <w:contextualSpacing/>
        <w:rPr>
          <w:rFonts w:eastAsia="Times New Roman"/>
          <w:noProof/>
        </w:rPr>
      </w:pPr>
      <w:r w:rsidRPr="00376A85">
        <w:rPr>
          <w:rFonts w:eastAsia="Times New Roman"/>
          <w:noProof/>
        </w:rPr>
        <w:t>[10]</w:t>
      </w:r>
      <w:r w:rsidRPr="00376A85">
        <w:rPr>
          <w:rFonts w:eastAsia="Times New Roman"/>
          <w:noProof/>
        </w:rPr>
        <w:tab/>
        <w:t xml:space="preserve">T. Mijovic and J. Lea, “Training and Education in Endoscopic Ear Surgery,” </w:t>
      </w:r>
      <w:r w:rsidRPr="00376A85">
        <w:rPr>
          <w:rFonts w:eastAsia="Times New Roman"/>
          <w:i/>
          <w:iCs/>
          <w:noProof/>
        </w:rPr>
        <w:t>Curr. Otorhinolaryngol. Rep.</w:t>
      </w:r>
      <w:r w:rsidRPr="00376A85">
        <w:rPr>
          <w:rFonts w:eastAsia="Times New Roman"/>
          <w:noProof/>
        </w:rPr>
        <w:t>, vol. 3, no. 4, pp. 193–199, 2015.</w:t>
      </w:r>
    </w:p>
    <w:p w14:paraId="029381AB" w14:textId="77777777" w:rsidR="00376A85" w:rsidRPr="00376A85" w:rsidRDefault="00376A85" w:rsidP="00123703">
      <w:pPr>
        <w:spacing w:after="0"/>
        <w:contextualSpacing/>
        <w:rPr>
          <w:rFonts w:eastAsia="Times New Roman"/>
          <w:noProof/>
        </w:rPr>
      </w:pPr>
    </w:p>
    <w:p w14:paraId="6FE23F0E" w14:textId="77777777" w:rsidR="00376A85" w:rsidRPr="00376A85" w:rsidRDefault="00376A85" w:rsidP="00123703">
      <w:pPr>
        <w:spacing w:after="0"/>
        <w:contextualSpacing/>
        <w:rPr>
          <w:rFonts w:eastAsia="Times New Roman"/>
          <w:noProof/>
        </w:rPr>
      </w:pPr>
      <w:r w:rsidRPr="00376A85">
        <w:rPr>
          <w:rFonts w:eastAsia="Times New Roman"/>
          <w:noProof/>
        </w:rPr>
        <w:t>[11]</w:t>
      </w:r>
      <w:r w:rsidRPr="00376A85">
        <w:rPr>
          <w:rFonts w:eastAsia="Times New Roman"/>
          <w:noProof/>
        </w:rPr>
        <w:tab/>
        <w:t xml:space="preserve">C. Kuo and H. Wu, “Comparison of endoscopic and microscopic tympanoplasty,” </w:t>
      </w:r>
      <w:r w:rsidRPr="00376A85">
        <w:rPr>
          <w:rFonts w:eastAsia="Times New Roman"/>
          <w:i/>
          <w:iCs/>
          <w:noProof/>
        </w:rPr>
        <w:t>Eur. Arch. Oto-Rhino-Laryngology</w:t>
      </w:r>
      <w:r w:rsidRPr="00376A85">
        <w:rPr>
          <w:rFonts w:eastAsia="Times New Roman"/>
          <w:noProof/>
        </w:rPr>
        <w:t>, vol. 10, no. 1, pp. 1–6, 2017.</w:t>
      </w:r>
    </w:p>
    <w:p w14:paraId="5599F64C" w14:textId="77777777" w:rsidR="00376A85" w:rsidRPr="00376A85" w:rsidRDefault="00376A85" w:rsidP="00123703">
      <w:pPr>
        <w:spacing w:after="0"/>
        <w:contextualSpacing/>
        <w:rPr>
          <w:rFonts w:eastAsia="Times New Roman"/>
          <w:noProof/>
        </w:rPr>
      </w:pPr>
    </w:p>
    <w:p w14:paraId="0E8A95E8" w14:textId="77777777" w:rsidR="00376A85" w:rsidRPr="00376A85" w:rsidRDefault="00376A85" w:rsidP="00123703">
      <w:pPr>
        <w:spacing w:after="0"/>
        <w:contextualSpacing/>
        <w:rPr>
          <w:rFonts w:eastAsia="Times New Roman"/>
          <w:noProof/>
        </w:rPr>
      </w:pPr>
      <w:r w:rsidRPr="00376A85">
        <w:rPr>
          <w:rFonts w:eastAsia="Times New Roman"/>
          <w:noProof/>
        </w:rPr>
        <w:t>[12]</w:t>
      </w:r>
      <w:r w:rsidRPr="00376A85">
        <w:rPr>
          <w:rFonts w:eastAsia="Times New Roman"/>
          <w:noProof/>
        </w:rPr>
        <w:tab/>
        <w:t>Columbia University Medical Centre, “Endoscopic Ear Surgery,” 2016. [Online]. Available: http://entcolumbia.org/our-services/otology-neurotology/endoscopic-ear-surgery. [Accessed: 25-Sep-2017].</w:t>
      </w:r>
    </w:p>
    <w:p w14:paraId="75A5A604" w14:textId="77777777" w:rsidR="00376A85" w:rsidRPr="00376A85" w:rsidRDefault="00376A85" w:rsidP="00123703">
      <w:pPr>
        <w:spacing w:after="0"/>
        <w:contextualSpacing/>
        <w:rPr>
          <w:rFonts w:eastAsia="Times New Roman"/>
          <w:noProof/>
        </w:rPr>
      </w:pPr>
    </w:p>
    <w:p w14:paraId="6EDEE541" w14:textId="77777777" w:rsidR="00376A85" w:rsidRPr="00376A85" w:rsidRDefault="00376A85" w:rsidP="00123703">
      <w:pPr>
        <w:spacing w:after="0"/>
        <w:contextualSpacing/>
        <w:rPr>
          <w:rFonts w:eastAsia="Times New Roman"/>
          <w:noProof/>
        </w:rPr>
      </w:pPr>
      <w:r w:rsidRPr="00376A85">
        <w:rPr>
          <w:rFonts w:eastAsia="Times New Roman"/>
          <w:noProof/>
        </w:rPr>
        <w:t>[13]</w:t>
      </w:r>
      <w:r w:rsidRPr="00376A85">
        <w:rPr>
          <w:rFonts w:eastAsia="Times New Roman"/>
          <w:noProof/>
        </w:rPr>
        <w:tab/>
        <w:t xml:space="preserve">M. Yong, T. Mijovic, and J. Lea, “Endoscopic ear surgery in Canada : a cross-sectional study,” </w:t>
      </w:r>
      <w:r w:rsidRPr="00376A85">
        <w:rPr>
          <w:rFonts w:eastAsia="Times New Roman"/>
          <w:i/>
          <w:iCs/>
          <w:noProof/>
        </w:rPr>
        <w:t>J. Otolaryngol. - Head Neck Surg.</w:t>
      </w:r>
      <w:r w:rsidRPr="00376A85">
        <w:rPr>
          <w:rFonts w:eastAsia="Times New Roman"/>
          <w:noProof/>
        </w:rPr>
        <w:t>, pp. 1–8, 2016.</w:t>
      </w:r>
    </w:p>
    <w:p w14:paraId="780DEDEA" w14:textId="77777777" w:rsidR="00376A85" w:rsidRPr="00376A85" w:rsidRDefault="00376A85" w:rsidP="00123703">
      <w:pPr>
        <w:spacing w:after="0"/>
        <w:contextualSpacing/>
        <w:rPr>
          <w:rFonts w:eastAsia="Times New Roman"/>
          <w:noProof/>
        </w:rPr>
      </w:pPr>
    </w:p>
    <w:p w14:paraId="496D1B39" w14:textId="77777777" w:rsidR="00376A85" w:rsidRPr="00376A85" w:rsidRDefault="00376A85" w:rsidP="00123703">
      <w:pPr>
        <w:spacing w:after="0"/>
        <w:contextualSpacing/>
        <w:rPr>
          <w:rFonts w:eastAsia="Times New Roman"/>
          <w:noProof/>
        </w:rPr>
      </w:pPr>
      <w:r w:rsidRPr="00376A85">
        <w:rPr>
          <w:rFonts w:eastAsia="Times New Roman"/>
          <w:noProof/>
        </w:rPr>
        <w:t>[14]</w:t>
      </w:r>
      <w:r w:rsidRPr="00376A85">
        <w:rPr>
          <w:rFonts w:eastAsia="Times New Roman"/>
          <w:noProof/>
        </w:rPr>
        <w:tab/>
        <w:t xml:space="preserve">S. C. Prasad, A. Giannuzzi, E. A. Nahleh, G. De Donato, A. Russo, and M. Sanna, “Is endoscopic ear surgery an alternative to the modified Bondy technique for limited epitympanic cholesteatoma?,” </w:t>
      </w:r>
      <w:r w:rsidRPr="00376A85">
        <w:rPr>
          <w:rFonts w:eastAsia="Times New Roman"/>
          <w:i/>
          <w:iCs/>
          <w:noProof/>
        </w:rPr>
        <w:t>Eur. Arch. Oto-Rhino-Laryngology</w:t>
      </w:r>
      <w:r w:rsidRPr="00376A85">
        <w:rPr>
          <w:rFonts w:eastAsia="Times New Roman"/>
          <w:noProof/>
        </w:rPr>
        <w:t>, vol. 273, no. 9, pp. 2533–2540, 2016.</w:t>
      </w:r>
    </w:p>
    <w:p w14:paraId="79BA453A" w14:textId="77777777" w:rsidR="00376A85" w:rsidRPr="00376A85" w:rsidRDefault="00376A85" w:rsidP="00123703">
      <w:pPr>
        <w:spacing w:after="0"/>
        <w:contextualSpacing/>
        <w:rPr>
          <w:rFonts w:eastAsia="Times New Roman"/>
          <w:noProof/>
        </w:rPr>
      </w:pPr>
    </w:p>
    <w:p w14:paraId="79FEB502" w14:textId="77777777" w:rsidR="00376A85" w:rsidRPr="00376A85" w:rsidRDefault="00376A85" w:rsidP="00123703">
      <w:pPr>
        <w:spacing w:after="0"/>
        <w:contextualSpacing/>
        <w:rPr>
          <w:rFonts w:eastAsia="Times New Roman"/>
          <w:noProof/>
        </w:rPr>
      </w:pPr>
      <w:r w:rsidRPr="00376A85">
        <w:rPr>
          <w:rFonts w:eastAsia="Times New Roman"/>
          <w:noProof/>
        </w:rPr>
        <w:lastRenderedPageBreak/>
        <w:t>[15]</w:t>
      </w:r>
      <w:r w:rsidRPr="00376A85">
        <w:rPr>
          <w:rFonts w:eastAsia="Times New Roman"/>
          <w:noProof/>
        </w:rPr>
        <w:tab/>
        <w:t xml:space="preserve">A. L. James and B. C. Papsin, “Ten Top Considerations in Pediatric Tympanoplasty,” </w:t>
      </w:r>
      <w:r w:rsidRPr="00376A85">
        <w:rPr>
          <w:rFonts w:eastAsia="Times New Roman"/>
          <w:i/>
          <w:iCs/>
          <w:noProof/>
        </w:rPr>
        <w:t>Otolaryngol. -- Head Neck Surg.</w:t>
      </w:r>
      <w:r w:rsidRPr="00376A85">
        <w:rPr>
          <w:rFonts w:eastAsia="Times New Roman"/>
          <w:noProof/>
        </w:rPr>
        <w:t>, vol. 147, no. 6, pp. 992–998, 2012.</w:t>
      </w:r>
    </w:p>
    <w:p w14:paraId="3B730025" w14:textId="77777777" w:rsidR="00376A85" w:rsidRPr="00376A85" w:rsidRDefault="00376A85" w:rsidP="00123703">
      <w:pPr>
        <w:spacing w:after="0"/>
        <w:contextualSpacing/>
        <w:rPr>
          <w:rFonts w:eastAsia="Times New Roman"/>
          <w:noProof/>
        </w:rPr>
      </w:pPr>
    </w:p>
    <w:p w14:paraId="45D94D01" w14:textId="77777777" w:rsidR="00376A85" w:rsidRPr="00376A85" w:rsidRDefault="00376A85" w:rsidP="00123703">
      <w:pPr>
        <w:spacing w:after="0"/>
        <w:contextualSpacing/>
        <w:rPr>
          <w:rFonts w:eastAsia="Times New Roman"/>
          <w:noProof/>
        </w:rPr>
      </w:pPr>
      <w:r w:rsidRPr="00376A85">
        <w:rPr>
          <w:rFonts w:eastAsia="Times New Roman"/>
          <w:noProof/>
        </w:rPr>
        <w:t>[16]</w:t>
      </w:r>
      <w:r w:rsidRPr="00376A85">
        <w:rPr>
          <w:rFonts w:eastAsia="Times New Roman"/>
          <w:noProof/>
        </w:rPr>
        <w:tab/>
        <w:t xml:space="preserve">A. L. James, “Endoscopic Middle Ear Surgery in Children.,” </w:t>
      </w:r>
      <w:r w:rsidRPr="00376A85">
        <w:rPr>
          <w:rFonts w:eastAsia="Times New Roman"/>
          <w:i/>
          <w:iCs/>
          <w:noProof/>
        </w:rPr>
        <w:t>Otolaryngol. Clin. North Am.</w:t>
      </w:r>
      <w:r w:rsidRPr="00376A85">
        <w:rPr>
          <w:rFonts w:eastAsia="Times New Roman"/>
          <w:noProof/>
        </w:rPr>
        <w:t>, vol. 46, no. 2, pp. 233–44, Apr. 2013.</w:t>
      </w:r>
    </w:p>
    <w:p w14:paraId="3C6BF6BB" w14:textId="77777777" w:rsidR="00376A85" w:rsidRPr="00376A85" w:rsidRDefault="00376A85" w:rsidP="00123703">
      <w:pPr>
        <w:spacing w:after="0"/>
        <w:contextualSpacing/>
        <w:rPr>
          <w:rFonts w:eastAsia="Times New Roman"/>
          <w:noProof/>
        </w:rPr>
      </w:pPr>
    </w:p>
    <w:p w14:paraId="14E535D5" w14:textId="77777777" w:rsidR="00376A85" w:rsidRPr="00376A85" w:rsidRDefault="00376A85" w:rsidP="00123703">
      <w:pPr>
        <w:spacing w:after="0"/>
        <w:contextualSpacing/>
        <w:rPr>
          <w:rFonts w:eastAsia="Times New Roman"/>
          <w:noProof/>
        </w:rPr>
      </w:pPr>
      <w:r w:rsidRPr="00376A85">
        <w:rPr>
          <w:rFonts w:eastAsia="Times New Roman"/>
          <w:noProof/>
        </w:rPr>
        <w:t>[17]</w:t>
      </w:r>
      <w:r w:rsidRPr="00376A85">
        <w:rPr>
          <w:rFonts w:eastAsia="Times New Roman"/>
          <w:noProof/>
        </w:rPr>
        <w:tab/>
        <w:t>Spiggle and Theis, “Panetti Instrument Set,” 2017. [Online]. Available: http://www.spiggle-theis.com/en/products/otology/panetti-instrument-set. [Accessed: 03-Oct-2017].</w:t>
      </w:r>
    </w:p>
    <w:p w14:paraId="384EF450" w14:textId="77777777" w:rsidR="00376A85" w:rsidRPr="00376A85" w:rsidRDefault="00376A85" w:rsidP="00123703">
      <w:pPr>
        <w:spacing w:after="0"/>
        <w:contextualSpacing/>
        <w:rPr>
          <w:rFonts w:eastAsia="Times New Roman"/>
          <w:noProof/>
        </w:rPr>
      </w:pPr>
    </w:p>
    <w:p w14:paraId="47FF62ED" w14:textId="77777777" w:rsidR="00376A85" w:rsidRPr="00376A85" w:rsidRDefault="00376A85" w:rsidP="00123703">
      <w:pPr>
        <w:spacing w:after="0"/>
        <w:contextualSpacing/>
        <w:rPr>
          <w:rFonts w:eastAsia="Times New Roman"/>
          <w:noProof/>
        </w:rPr>
      </w:pPr>
      <w:r w:rsidRPr="00376A85">
        <w:rPr>
          <w:rFonts w:eastAsia="Times New Roman"/>
          <w:noProof/>
        </w:rPr>
        <w:t>[18]</w:t>
      </w:r>
      <w:r w:rsidRPr="00376A85">
        <w:rPr>
          <w:rFonts w:eastAsia="Times New Roman"/>
          <w:noProof/>
        </w:rPr>
        <w:tab/>
        <w:t>Grace Medical, “Endoscopic Instruments,” 2017. [Online]. Available: http://www.gracemedical.com/products/endoscopic-instruments/endoscopic-instruments/. [Accessed: 03-Oct-2017].</w:t>
      </w:r>
    </w:p>
    <w:p w14:paraId="2B82EAFA" w14:textId="77777777" w:rsidR="00376A85" w:rsidRPr="00376A85" w:rsidRDefault="00376A85" w:rsidP="00123703">
      <w:pPr>
        <w:spacing w:after="0"/>
        <w:contextualSpacing/>
        <w:rPr>
          <w:rFonts w:eastAsia="Times New Roman"/>
          <w:noProof/>
        </w:rPr>
      </w:pPr>
    </w:p>
    <w:p w14:paraId="587D3A3B" w14:textId="77777777" w:rsidR="00376A85" w:rsidRPr="00376A85" w:rsidRDefault="00376A85" w:rsidP="00123703">
      <w:pPr>
        <w:spacing w:after="0"/>
        <w:contextualSpacing/>
        <w:rPr>
          <w:rFonts w:eastAsia="Times New Roman"/>
          <w:noProof/>
        </w:rPr>
      </w:pPr>
      <w:r w:rsidRPr="00376A85">
        <w:rPr>
          <w:rFonts w:eastAsia="Times New Roman"/>
          <w:noProof/>
        </w:rPr>
        <w:t>[19]</w:t>
      </w:r>
      <w:r w:rsidRPr="00376A85">
        <w:rPr>
          <w:rFonts w:eastAsia="Times New Roman"/>
          <w:noProof/>
        </w:rPr>
        <w:tab/>
        <w:t xml:space="preserve">Storz, “Instrument Set for Endoscopic Middle Ear Surgery,” </w:t>
      </w:r>
      <w:r w:rsidRPr="00376A85">
        <w:rPr>
          <w:rFonts w:eastAsia="Times New Roman"/>
          <w:i/>
          <w:iCs/>
          <w:noProof/>
        </w:rPr>
        <w:t>EndoWorld Karl Storz - Endoskope</w:t>
      </w:r>
      <w:r w:rsidRPr="00376A85">
        <w:rPr>
          <w:rFonts w:eastAsia="Times New Roman"/>
          <w:noProof/>
        </w:rPr>
        <w:t>. pp. 1–16, 2016.</w:t>
      </w:r>
    </w:p>
    <w:p w14:paraId="572FD93A" w14:textId="77777777" w:rsidR="00376A85" w:rsidRPr="00376A85" w:rsidRDefault="00376A85" w:rsidP="00123703">
      <w:pPr>
        <w:spacing w:after="0"/>
        <w:contextualSpacing/>
        <w:rPr>
          <w:rFonts w:eastAsia="Times New Roman"/>
          <w:noProof/>
        </w:rPr>
      </w:pPr>
    </w:p>
    <w:p w14:paraId="61AD6035" w14:textId="77777777" w:rsidR="00376A85" w:rsidRPr="00376A85" w:rsidRDefault="00376A85" w:rsidP="00123703">
      <w:pPr>
        <w:spacing w:after="0"/>
        <w:contextualSpacing/>
        <w:rPr>
          <w:rFonts w:eastAsia="Times New Roman"/>
          <w:noProof/>
        </w:rPr>
      </w:pPr>
      <w:r w:rsidRPr="00376A85">
        <w:rPr>
          <w:rFonts w:eastAsia="Times New Roman"/>
          <w:noProof/>
        </w:rPr>
        <w:t>[20]</w:t>
      </w:r>
      <w:r w:rsidRPr="00376A85">
        <w:rPr>
          <w:rFonts w:eastAsia="Times New Roman"/>
          <w:noProof/>
        </w:rPr>
        <w:tab/>
        <w:t xml:space="preserve">R. Yasin, B. P. O’Connell, H. Yu, J. B. Hunter, G. B. Wanna, A. Rivas, and N. Simaan, “Steerable Robot-assisted Micromanipulation in the Middle Ear,” </w:t>
      </w:r>
      <w:r w:rsidRPr="00376A85">
        <w:rPr>
          <w:rFonts w:eastAsia="Times New Roman"/>
          <w:i/>
          <w:iCs/>
          <w:noProof/>
        </w:rPr>
        <w:t>Otol. Neurotol.</w:t>
      </w:r>
      <w:r w:rsidRPr="00376A85">
        <w:rPr>
          <w:rFonts w:eastAsia="Times New Roman"/>
          <w:noProof/>
        </w:rPr>
        <w:t>, vol. 38, no. 2, pp. 290–295, 2017.</w:t>
      </w:r>
    </w:p>
    <w:p w14:paraId="5350BECC" w14:textId="77777777" w:rsidR="00376A85" w:rsidRPr="00376A85" w:rsidRDefault="00376A85" w:rsidP="00123703">
      <w:pPr>
        <w:spacing w:after="0"/>
        <w:contextualSpacing/>
        <w:rPr>
          <w:rFonts w:eastAsia="Times New Roman"/>
          <w:noProof/>
        </w:rPr>
      </w:pPr>
    </w:p>
    <w:p w14:paraId="5BB48760" w14:textId="77777777" w:rsidR="00376A85" w:rsidRPr="00376A85" w:rsidRDefault="00376A85" w:rsidP="00123703">
      <w:pPr>
        <w:spacing w:after="0"/>
        <w:contextualSpacing/>
        <w:rPr>
          <w:rFonts w:eastAsia="Times New Roman"/>
          <w:noProof/>
        </w:rPr>
      </w:pPr>
      <w:r w:rsidRPr="00376A85">
        <w:rPr>
          <w:rFonts w:eastAsia="Times New Roman"/>
          <w:noProof/>
        </w:rPr>
        <w:t>[21]</w:t>
      </w:r>
      <w:r w:rsidRPr="00376A85">
        <w:rPr>
          <w:rFonts w:eastAsia="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376A85">
        <w:rPr>
          <w:rFonts w:eastAsia="Times New Roman"/>
          <w:i/>
          <w:iCs/>
          <w:noProof/>
        </w:rPr>
        <w:t>IEEE Robot. Autom. Lett.</w:t>
      </w:r>
      <w:r w:rsidRPr="00376A85">
        <w:rPr>
          <w:rFonts w:eastAsia="Times New Roman"/>
          <w:noProof/>
        </w:rPr>
        <w:t>, vol. 2, no. 3, pp. 1488–1494, 2017.</w:t>
      </w:r>
    </w:p>
    <w:p w14:paraId="37BA63F6" w14:textId="77777777" w:rsidR="00376A85" w:rsidRPr="00376A85" w:rsidRDefault="00376A85" w:rsidP="00123703">
      <w:pPr>
        <w:spacing w:after="0"/>
        <w:contextualSpacing/>
        <w:rPr>
          <w:rFonts w:eastAsia="Times New Roman"/>
          <w:noProof/>
        </w:rPr>
      </w:pPr>
    </w:p>
    <w:p w14:paraId="0499B867" w14:textId="77777777" w:rsidR="00376A85" w:rsidRPr="00376A85" w:rsidRDefault="00376A85" w:rsidP="00123703">
      <w:pPr>
        <w:spacing w:after="0"/>
        <w:contextualSpacing/>
        <w:rPr>
          <w:rFonts w:eastAsia="Times New Roman"/>
          <w:noProof/>
        </w:rPr>
      </w:pPr>
      <w:r w:rsidRPr="00376A85">
        <w:rPr>
          <w:rFonts w:eastAsia="Times New Roman"/>
          <w:noProof/>
        </w:rPr>
        <w:t>[22]</w:t>
      </w:r>
      <w:r w:rsidRPr="00376A85">
        <w:rPr>
          <w:rFonts w:eastAsia="Times New Roman"/>
          <w:noProof/>
        </w:rPr>
        <w:tab/>
        <w:t>H. J. Marcus, T. P. Cundy, A. Hughes-hallett, Z. Yang, A. Darzi, D. Nandi, and D. Phil, “Europe PMC Funders Group Endoscopic and Keyhole Endoscope-assisted Neurosurgical Approaches : A Qualitative Survey on Technical Challenges and Technological Solutions,” vol. 28, no. 5, pp. 606–610, 2015.</w:t>
      </w:r>
    </w:p>
    <w:p w14:paraId="1843E757" w14:textId="77777777" w:rsidR="00376A85" w:rsidRPr="00376A85" w:rsidRDefault="00376A85" w:rsidP="00123703">
      <w:pPr>
        <w:spacing w:after="0"/>
        <w:contextualSpacing/>
        <w:rPr>
          <w:rFonts w:eastAsia="Times New Roman"/>
          <w:noProof/>
        </w:rPr>
      </w:pPr>
    </w:p>
    <w:p w14:paraId="000EB69F" w14:textId="77777777" w:rsidR="00376A85" w:rsidRPr="00376A85" w:rsidRDefault="00376A85" w:rsidP="00123703">
      <w:pPr>
        <w:spacing w:after="0"/>
        <w:contextualSpacing/>
        <w:rPr>
          <w:rFonts w:eastAsia="Times New Roman"/>
          <w:noProof/>
        </w:rPr>
      </w:pPr>
      <w:r w:rsidRPr="00376A85">
        <w:rPr>
          <w:rFonts w:eastAsia="Times New Roman"/>
          <w:noProof/>
        </w:rPr>
        <w:t>[23]</w:t>
      </w:r>
      <w:r w:rsidRPr="00376A85">
        <w:rPr>
          <w:rFonts w:eastAsia="Times New Roman"/>
          <w:noProof/>
        </w:rPr>
        <w:tab/>
        <w:t>Salient Medical, “Vitreoretianal Laser Probes,” 2017. [Online]. Available: http://salientmed.com/solution/endoprobe-handpieces/. [Accessed: 03-Oct-2017].</w:t>
      </w:r>
    </w:p>
    <w:p w14:paraId="4F80A636" w14:textId="77777777" w:rsidR="00376A85" w:rsidRPr="00376A85" w:rsidRDefault="00376A85" w:rsidP="00123703">
      <w:pPr>
        <w:spacing w:after="0"/>
        <w:contextualSpacing/>
        <w:rPr>
          <w:rFonts w:eastAsia="Times New Roman"/>
          <w:noProof/>
        </w:rPr>
      </w:pPr>
    </w:p>
    <w:p w14:paraId="15754528" w14:textId="77777777" w:rsidR="00376A85" w:rsidRPr="00376A85" w:rsidRDefault="00376A85" w:rsidP="00123703">
      <w:pPr>
        <w:spacing w:after="0"/>
        <w:contextualSpacing/>
        <w:rPr>
          <w:rFonts w:eastAsia="Times New Roman"/>
          <w:noProof/>
        </w:rPr>
      </w:pPr>
      <w:r w:rsidRPr="00376A85">
        <w:rPr>
          <w:rFonts w:eastAsia="Times New Roman"/>
          <w:noProof/>
        </w:rPr>
        <w:t>[24]</w:t>
      </w:r>
      <w:r w:rsidRPr="00376A85">
        <w:rPr>
          <w:rFonts w:eastAsia="Times New Roman"/>
          <w:noProof/>
        </w:rPr>
        <w:tab/>
        <w:t>M. J. McGowan, C. R. Hurst, H. M. Lambert, and C. F. Lumpkin, “US7766904.pdf.” p. 14, 2010.</w:t>
      </w:r>
    </w:p>
    <w:p w14:paraId="4EEAC0FC" w14:textId="77777777" w:rsidR="00376A85" w:rsidRPr="00376A85" w:rsidRDefault="00376A85" w:rsidP="00123703">
      <w:pPr>
        <w:spacing w:after="0"/>
        <w:contextualSpacing/>
        <w:rPr>
          <w:rFonts w:eastAsia="Times New Roman"/>
          <w:noProof/>
        </w:rPr>
      </w:pPr>
    </w:p>
    <w:p w14:paraId="1EFA58E4" w14:textId="77777777" w:rsidR="00376A85" w:rsidRPr="00376A85" w:rsidRDefault="00376A85" w:rsidP="00123703">
      <w:pPr>
        <w:spacing w:after="0"/>
        <w:contextualSpacing/>
        <w:rPr>
          <w:rFonts w:eastAsia="Times New Roman"/>
          <w:noProof/>
        </w:rPr>
      </w:pPr>
      <w:r w:rsidRPr="00376A85">
        <w:rPr>
          <w:rFonts w:eastAsia="Times New Roman"/>
          <w:noProof/>
        </w:rPr>
        <w:t>[25]</w:t>
      </w:r>
      <w:r w:rsidRPr="00376A85">
        <w:rPr>
          <w:rFonts w:eastAsia="Times New Roman"/>
          <w:noProof/>
        </w:rPr>
        <w:tab/>
        <w:t>Ã. A. L. James, Ã. S. Cushing, and Ã. B. C. Papsin, “Residual Cholesteatoma After Endoscope-guided Surgery in Children,” pp. 196–201, 2015.</w:t>
      </w:r>
    </w:p>
    <w:p w14:paraId="0530F866" w14:textId="77777777" w:rsidR="00376A85" w:rsidRPr="00376A85" w:rsidRDefault="00376A85" w:rsidP="00123703">
      <w:pPr>
        <w:spacing w:after="0"/>
        <w:contextualSpacing/>
        <w:rPr>
          <w:rFonts w:eastAsia="Times New Roman"/>
          <w:noProof/>
        </w:rPr>
      </w:pPr>
    </w:p>
    <w:p w14:paraId="42B6252A" w14:textId="77777777" w:rsidR="00376A85" w:rsidRPr="00376A85" w:rsidRDefault="00376A85" w:rsidP="00123703">
      <w:pPr>
        <w:spacing w:after="0"/>
        <w:contextualSpacing/>
        <w:rPr>
          <w:rFonts w:eastAsia="Times New Roman"/>
          <w:noProof/>
        </w:rPr>
      </w:pPr>
      <w:r w:rsidRPr="00376A85">
        <w:rPr>
          <w:rFonts w:eastAsia="Times New Roman"/>
          <w:noProof/>
        </w:rPr>
        <w:t>[26]</w:t>
      </w:r>
      <w:r w:rsidRPr="00376A85">
        <w:rPr>
          <w:rFonts w:eastAsia="Times New Roman"/>
          <w:noProof/>
        </w:rPr>
        <w:tab/>
        <w:t xml:space="preserve">T. Ito, T. Kubota, T. Watanabe, K. Futai, T. Furukawa, and S. Kakehata, “Transcanal endoscopic ear surgery for pediatric population with a narrow external auditory canal,” </w:t>
      </w:r>
      <w:r w:rsidRPr="00376A85">
        <w:rPr>
          <w:rFonts w:eastAsia="Times New Roman"/>
          <w:i/>
          <w:iCs/>
          <w:noProof/>
        </w:rPr>
        <w:t>Int. J. Pediatr. Otorhinolaryngol.</w:t>
      </w:r>
      <w:r w:rsidRPr="00376A85">
        <w:rPr>
          <w:rFonts w:eastAsia="Times New Roman"/>
          <w:noProof/>
        </w:rPr>
        <w:t>, vol. 79, no. 12, pp. 2265–2269, 2015.</w:t>
      </w:r>
    </w:p>
    <w:p w14:paraId="60BC9A5E" w14:textId="77777777" w:rsidR="00376A85" w:rsidRPr="00376A85" w:rsidRDefault="00376A85" w:rsidP="00123703">
      <w:pPr>
        <w:spacing w:after="0"/>
        <w:contextualSpacing/>
        <w:rPr>
          <w:rFonts w:eastAsia="Times New Roman"/>
          <w:noProof/>
        </w:rPr>
      </w:pPr>
    </w:p>
    <w:p w14:paraId="3E7AE762" w14:textId="77777777" w:rsidR="00376A85" w:rsidRPr="00376A85" w:rsidRDefault="00376A85" w:rsidP="00123703">
      <w:pPr>
        <w:spacing w:after="0"/>
        <w:contextualSpacing/>
        <w:rPr>
          <w:rFonts w:eastAsia="Times New Roman"/>
          <w:noProof/>
        </w:rPr>
      </w:pPr>
      <w:r w:rsidRPr="00376A85">
        <w:rPr>
          <w:rFonts w:eastAsia="Times New Roman"/>
          <w:noProof/>
        </w:rPr>
        <w:t>[27]</w:t>
      </w:r>
      <w:r w:rsidRPr="00376A85">
        <w:rPr>
          <w:rFonts w:eastAsia="Times New Roman"/>
          <w:noProof/>
        </w:rPr>
        <w:tab/>
        <w:t>M. C. Dahm, R. K. Shepherd, and G. M. Clark, “The Postnatal Growth of the Temporal Bone and its Implications for Cochlear Implantation in Children,” 1993.</w:t>
      </w:r>
    </w:p>
    <w:p w14:paraId="0C0B6F46" w14:textId="77777777" w:rsidR="00376A85" w:rsidRPr="00376A85" w:rsidRDefault="00376A85" w:rsidP="00123703">
      <w:pPr>
        <w:spacing w:after="0"/>
        <w:contextualSpacing/>
        <w:rPr>
          <w:rFonts w:eastAsia="Times New Roman"/>
          <w:noProof/>
        </w:rPr>
      </w:pPr>
    </w:p>
    <w:p w14:paraId="2DB88DA6" w14:textId="77777777" w:rsidR="00376A85" w:rsidRPr="00376A85" w:rsidRDefault="00376A85" w:rsidP="00123703">
      <w:pPr>
        <w:spacing w:after="0"/>
        <w:contextualSpacing/>
        <w:rPr>
          <w:rFonts w:eastAsia="Times New Roman"/>
          <w:noProof/>
        </w:rPr>
      </w:pPr>
      <w:r w:rsidRPr="00376A85">
        <w:rPr>
          <w:rFonts w:eastAsia="Times New Roman"/>
          <w:noProof/>
        </w:rPr>
        <w:lastRenderedPageBreak/>
        <w:t>[28]</w:t>
      </w:r>
      <w:r w:rsidRPr="00376A85">
        <w:rPr>
          <w:rFonts w:eastAsia="Times New Roman"/>
          <w:noProof/>
        </w:rPr>
        <w:tab/>
        <w:t>R. M. Sherif, “The Middle Ear Cleft,” 2015. [Online]. Available: https://www.slideshare.net/dr_razal/anatomy-of-middle-ear-54308120. [Accessed: 07-Oct-2017].</w:t>
      </w:r>
    </w:p>
    <w:p w14:paraId="1C1EDC25" w14:textId="77777777" w:rsidR="00376A85" w:rsidRPr="00376A85" w:rsidRDefault="00376A85" w:rsidP="00123703">
      <w:pPr>
        <w:spacing w:after="0"/>
        <w:contextualSpacing/>
        <w:rPr>
          <w:rFonts w:eastAsia="Times New Roman"/>
          <w:noProof/>
        </w:rPr>
      </w:pPr>
    </w:p>
    <w:p w14:paraId="66F02BD0" w14:textId="77777777" w:rsidR="00376A85" w:rsidRPr="00376A85" w:rsidRDefault="00376A85" w:rsidP="00123703">
      <w:pPr>
        <w:spacing w:after="0"/>
        <w:contextualSpacing/>
        <w:rPr>
          <w:rFonts w:eastAsia="Times New Roman"/>
          <w:noProof/>
        </w:rPr>
      </w:pPr>
      <w:r w:rsidRPr="00376A85">
        <w:rPr>
          <w:rFonts w:eastAsia="Times New Roman"/>
          <w:noProof/>
        </w:rPr>
        <w:t>[29]</w:t>
      </w:r>
      <w:r w:rsidRPr="00376A85">
        <w:rPr>
          <w:rFonts w:eastAsia="Times New Roman"/>
          <w:noProof/>
        </w:rPr>
        <w:tab/>
        <w:t xml:space="preserve">W. B. Armstrong, A. M. Karamzadeh, R. L. Crumley, T. F. Kelley, R. P. Jackson, and B. J. F. Wong, “A novel laryngoscope instrument stabilizer for operative microlaryngoscopy,” </w:t>
      </w:r>
      <w:r w:rsidRPr="00376A85">
        <w:rPr>
          <w:rFonts w:eastAsia="Times New Roman"/>
          <w:i/>
          <w:iCs/>
          <w:noProof/>
        </w:rPr>
        <w:t>Otolaryngol. - Head Neck Surg.</w:t>
      </w:r>
      <w:r w:rsidRPr="00376A85">
        <w:rPr>
          <w:rFonts w:eastAsia="Times New Roman"/>
          <w:noProof/>
        </w:rPr>
        <w:t>, vol. 132, no. 3, pp. 471–477, 2005.</w:t>
      </w:r>
    </w:p>
    <w:p w14:paraId="26CDC97E" w14:textId="77777777" w:rsidR="00376A85" w:rsidRPr="00376A85" w:rsidRDefault="00376A85" w:rsidP="00123703">
      <w:pPr>
        <w:spacing w:after="0"/>
        <w:contextualSpacing/>
        <w:rPr>
          <w:rFonts w:eastAsia="Times New Roman"/>
          <w:noProof/>
        </w:rPr>
      </w:pPr>
    </w:p>
    <w:p w14:paraId="3FB7B513" w14:textId="77777777" w:rsidR="00376A85" w:rsidRPr="00376A85" w:rsidRDefault="00376A85" w:rsidP="00123703">
      <w:pPr>
        <w:spacing w:after="0"/>
        <w:contextualSpacing/>
        <w:rPr>
          <w:rFonts w:eastAsia="Times New Roman"/>
          <w:noProof/>
        </w:rPr>
      </w:pPr>
      <w:r w:rsidRPr="00376A85">
        <w:rPr>
          <w:rFonts w:eastAsia="Times New Roman"/>
          <w:noProof/>
        </w:rPr>
        <w:t>[30]</w:t>
      </w:r>
      <w:r w:rsidRPr="00376A85">
        <w:rPr>
          <w:rFonts w:eastAsia="Times New Roman"/>
          <w:noProof/>
        </w:rPr>
        <w:tab/>
        <w:t xml:space="preserve">C. M. Schneider, P. D. Peng, R. H. Taylor, G. W. Dachs, C. J. Hasser, S. P. Dimaio, and M. A. Choti, “Robot-assisted laparoscopic ultrasonography for hepatic surgery,” </w:t>
      </w:r>
      <w:r w:rsidRPr="00376A85">
        <w:rPr>
          <w:rFonts w:eastAsia="Times New Roman"/>
          <w:i/>
          <w:iCs/>
          <w:noProof/>
        </w:rPr>
        <w:t>Surgery</w:t>
      </w:r>
      <w:r w:rsidRPr="00376A85">
        <w:rPr>
          <w:rFonts w:eastAsia="Times New Roman"/>
          <w:noProof/>
        </w:rPr>
        <w:t>, vol. 151, no. 5, pp. 756–762, 2012.</w:t>
      </w:r>
    </w:p>
    <w:p w14:paraId="05AA6CA1" w14:textId="77777777" w:rsidR="00376A85" w:rsidRPr="00376A85" w:rsidRDefault="00376A85" w:rsidP="00123703">
      <w:pPr>
        <w:spacing w:after="0"/>
        <w:contextualSpacing/>
        <w:rPr>
          <w:rFonts w:eastAsia="Times New Roman"/>
          <w:noProof/>
        </w:rPr>
      </w:pPr>
    </w:p>
    <w:p w14:paraId="7615FDFA" w14:textId="77777777" w:rsidR="00376A85" w:rsidRPr="00376A85" w:rsidRDefault="00376A85" w:rsidP="00123703">
      <w:pPr>
        <w:spacing w:after="0"/>
        <w:contextualSpacing/>
        <w:rPr>
          <w:noProof/>
        </w:rPr>
      </w:pPr>
      <w:r w:rsidRPr="00376A85">
        <w:rPr>
          <w:rFonts w:eastAsia="Times New Roman"/>
          <w:noProof/>
        </w:rPr>
        <w:t>[31]</w:t>
      </w:r>
      <w:r w:rsidRPr="00376A85">
        <w:rPr>
          <w:rFonts w:eastAsia="Times New Roman"/>
          <w:noProof/>
        </w:rPr>
        <w:tab/>
        <w:t xml:space="preserve">M. Addis, M. Aguirre, M. Frecker, R. Haluck, A. Matthew, E. Pauli, and J. Gopal, “Development of Tasks and Evaluation of a Prototype Forceps for NOTES,” </w:t>
      </w:r>
      <w:r w:rsidRPr="00376A85">
        <w:rPr>
          <w:rFonts w:eastAsia="Times New Roman"/>
          <w:i/>
          <w:iCs/>
          <w:noProof/>
        </w:rPr>
        <w:t>JSLS  J. Soc. Laparoendosc. Surg.</w:t>
      </w:r>
      <w:r w:rsidRPr="00376A85">
        <w:rPr>
          <w:rFonts w:eastAsia="Times New Roman"/>
          <w:noProof/>
        </w:rPr>
        <w:t>, vol. 16, no. 1, pp. 95–104, 2012.</w:t>
      </w:r>
    </w:p>
    <w:p w14:paraId="706595FE" w14:textId="483E9039" w:rsidR="009A1118" w:rsidRPr="009A1118" w:rsidRDefault="00EA2CD2" w:rsidP="00376A85">
      <w:pPr>
        <w:widowControl w:val="0"/>
        <w:autoSpaceDE w:val="0"/>
        <w:autoSpaceDN w:val="0"/>
        <w:adjustRightInd w:val="0"/>
        <w:spacing w:after="140" w:line="288" w:lineRule="auto"/>
        <w:rPr>
          <w:lang w:val="en-CA"/>
        </w:rPr>
      </w:pPr>
      <w:r>
        <w:rPr>
          <w:lang w:val="en-CA"/>
        </w:rPr>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eslie Louvelle" w:date="2017-10-10T10:01:00Z" w:initials="LL">
    <w:p w14:paraId="2A0BF3FC" w14:textId="1E1F8D48" w:rsidR="0033273D" w:rsidRDefault="0033273D">
      <w:pPr>
        <w:pStyle w:val="CommentText"/>
      </w:pPr>
      <w:r>
        <w:rPr>
          <w:rStyle w:val="CommentReference"/>
        </w:rPr>
        <w:annotationRef/>
      </w:r>
      <w:r>
        <w:t xml:space="preserve">I’m wondering if you want to include a short section on the anatomy of the inner ear? Or at least a figure, for those of us who don’t know the anatomy </w:t>
      </w:r>
      <w:r>
        <w:rPr>
          <w:rFonts w:ascii="Segoe UI Emoji" w:eastAsia="Segoe UI Emoji" w:hAnsi="Segoe UI Emoji" w:cs="Segoe UI Emoji"/>
        </w:rPr>
        <w:t>😉</w:t>
      </w:r>
    </w:p>
  </w:comment>
  <w:comment w:id="1" w:author="Arushri Swarup" w:date="2017-10-10T13:32:00Z" w:initials="AS">
    <w:p w14:paraId="4901CBE3" w14:textId="6A9F66C6" w:rsidR="00D46A58" w:rsidRDefault="00D46A58">
      <w:pPr>
        <w:pStyle w:val="CommentText"/>
      </w:pPr>
      <w:r>
        <w:rPr>
          <w:rStyle w:val="CommentReference"/>
        </w:rPr>
        <w:annotationRef/>
      </w:r>
      <w:r>
        <w:t>Use the karl storz anatomy drawings by Daniele Marchioni</w:t>
      </w:r>
      <w:r w:rsidR="00376A85">
        <w:t xml:space="preserve"> – sinus tympani, antrum, facial nerve, ossicles, epitympanum, hypotympanum, ear drum, promontory</w:t>
      </w:r>
    </w:p>
  </w:comment>
  <w:comment w:id="4" w:author="Leslie Louvelle" w:date="2017-10-10T10:08:00Z" w:initials="LL">
    <w:p w14:paraId="6F1FA18D" w14:textId="77777777" w:rsidR="00BA5802" w:rsidRDefault="00BA5802" w:rsidP="00BA5802">
      <w:pPr>
        <w:pStyle w:val="CommentText"/>
      </w:pPr>
      <w:r>
        <w:rPr>
          <w:rStyle w:val="CommentReference"/>
        </w:rPr>
        <w:annotationRef/>
      </w:r>
      <w:r>
        <w:t xml:space="preserve">I have a few flow issues with this paragraph and the one before. To me, it would make more sense to have this paragraph come after the 1.1.1. So microscopic vs. endoscopic. You talk about the benefits of endoscopic, then go into the challenges (this paragraph). You could then say these challenges are particularly evident during two procedures: cholesteatoma removal and tympanoplasty. </w:t>
      </w:r>
    </w:p>
  </w:comment>
  <w:comment w:id="10" w:author="Peter Francis" w:date="2017-10-05T00:00:00Z" w:initials="PF">
    <w:p w14:paraId="305033FB" w14:textId="77777777" w:rsidR="0033273D" w:rsidRDefault="0033273D" w:rsidP="00856588">
      <w:pPr>
        <w:pStyle w:val="CommentText"/>
      </w:pPr>
      <w:r>
        <w:rPr>
          <w:rStyle w:val="CommentReference"/>
        </w:rPr>
        <w:annotationRef/>
      </w:r>
      <w:r>
        <w:t>Not sure if this should go before or after the existing solutions.</w:t>
      </w:r>
    </w:p>
  </w:comment>
  <w:comment w:id="15" w:author="Peter Francis" w:date="2017-10-04T23:36:00Z" w:initials="PF">
    <w:p w14:paraId="72E74871" w14:textId="77777777" w:rsidR="00BA5802" w:rsidRDefault="00BA5802" w:rsidP="00BA5802">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16" w:author="Arushri Swarup" w:date="2017-10-07T21:24:00Z" w:initials="AS">
    <w:p w14:paraId="2DD31083" w14:textId="77777777" w:rsidR="00BA5802" w:rsidRDefault="00BA5802" w:rsidP="00BA5802">
      <w:pPr>
        <w:pStyle w:val="CommentText"/>
      </w:pPr>
      <w:r>
        <w:rPr>
          <w:rStyle w:val="CommentReference"/>
        </w:rPr>
        <w:annotationRef/>
      </w:r>
      <w:r>
        <w:t>How does this sentence sound?</w:t>
      </w:r>
    </w:p>
  </w:comment>
  <w:comment w:id="17" w:author="Peter Francis" w:date="2017-10-08T02:14:00Z" w:initials="PF">
    <w:p w14:paraId="152D3601" w14:textId="77777777" w:rsidR="00BA5802" w:rsidRDefault="00BA5802" w:rsidP="00BA5802">
      <w:pPr>
        <w:pStyle w:val="CommentText"/>
      </w:pPr>
      <w:r>
        <w:rPr>
          <w:rStyle w:val="CommentReference"/>
        </w:rPr>
        <w:annotationRef/>
      </w:r>
      <w:r>
        <w:t>It’s good, although I wonder if you’d be willing to be more critical about them haha. Possibly: Existing instrumentation for TEES is satisfactory however, as it is a relatively new technique, there is room for further development.</w:t>
      </w:r>
    </w:p>
  </w:comment>
  <w:comment w:id="25" w:author="Peter Francis" w:date="2017-10-08T03:00:00Z" w:initials="PF">
    <w:p w14:paraId="5ABE7227" w14:textId="643CC135" w:rsidR="0033273D" w:rsidRDefault="0033273D">
      <w:pPr>
        <w:pStyle w:val="CommentText"/>
      </w:pPr>
      <w:r>
        <w:rPr>
          <w:rStyle w:val="CommentReference"/>
        </w:rPr>
        <w:annotationRef/>
      </w:r>
      <w:r>
        <w:t>This is where the “review” part of the literature review comes into play. After summarizing the existing solutions, you should comment on them based on how well they can address the problem you’ve described, concluding with a reasoning that development of a new tool is worthwhile. The details for why should be clear, i.e. existing solutions are all robotic which will take much longer to adopt in a clinical setting etc. The end of this paragraph should probably state the intent to develop a new device that differs from the existing solutions.</w:t>
      </w:r>
    </w:p>
  </w:comment>
  <w:comment w:id="26" w:author="Arushri Swarup" w:date="2017-10-08T19:21:00Z" w:initials="AS">
    <w:p w14:paraId="3EFCB7AE" w14:textId="00EAC96F" w:rsidR="0033273D" w:rsidRDefault="0033273D">
      <w:pPr>
        <w:pStyle w:val="CommentText"/>
      </w:pPr>
      <w:r>
        <w:rPr>
          <w:rStyle w:val="CommentReference"/>
        </w:rPr>
        <w:annotationRef/>
      </w:r>
      <w:r>
        <w:t>How does it sound now?</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0BF3FC" w15:done="0"/>
  <w15:commentEx w15:paraId="4901CBE3" w15:paraIdParent="2A0BF3FC" w15:done="0"/>
  <w15:commentEx w15:paraId="6F1FA18D" w15:done="0"/>
  <w15:commentEx w15:paraId="305033FB" w15:done="0"/>
  <w15:commentEx w15:paraId="72E74871" w15:done="0"/>
  <w15:commentEx w15:paraId="2DD31083" w15:paraIdParent="72E74871" w15:done="0"/>
  <w15:commentEx w15:paraId="152D3601" w15:paraIdParent="72E74871" w15:done="0"/>
  <w15:commentEx w15:paraId="5ABE7227" w15:done="0"/>
  <w15:commentEx w15:paraId="3EFCB7AE" w15:paraIdParent="5ABE722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Emoji">
    <w:altName w:val="Microsoft Tai Le"/>
    <w:charset w:val="00"/>
    <w:family w:val="swiss"/>
    <w:pitch w:val="variable"/>
    <w:sig w:usb0="00000003" w:usb1="02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slie Louvelle">
    <w15:presenceInfo w15:providerId="Windows Live" w15:userId="17c20300a0e7ed5d"/>
  </w15:person>
  <w15:person w15:author="Arushri Swarup">
    <w15:presenceInfo w15:providerId="Windows Live" w15:userId="86362e55b653ea7e"/>
  </w15:person>
  <w15:person w15:author="Peter Francis">
    <w15:presenceInfo w15:providerId="Windows Live" w15:userId="726ef94e7e49c3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39BC"/>
    <w:rsid w:val="000040F5"/>
    <w:rsid w:val="00014CCA"/>
    <w:rsid w:val="00017B7F"/>
    <w:rsid w:val="00030923"/>
    <w:rsid w:val="000323D0"/>
    <w:rsid w:val="00047E5A"/>
    <w:rsid w:val="00052321"/>
    <w:rsid w:val="00052C45"/>
    <w:rsid w:val="00053C27"/>
    <w:rsid w:val="0005404F"/>
    <w:rsid w:val="00056D81"/>
    <w:rsid w:val="000611F4"/>
    <w:rsid w:val="00062A17"/>
    <w:rsid w:val="0007798D"/>
    <w:rsid w:val="0008056C"/>
    <w:rsid w:val="0008448A"/>
    <w:rsid w:val="00085694"/>
    <w:rsid w:val="00086206"/>
    <w:rsid w:val="000A6083"/>
    <w:rsid w:val="000B7965"/>
    <w:rsid w:val="000C2A7C"/>
    <w:rsid w:val="000D5B82"/>
    <w:rsid w:val="000E07F9"/>
    <w:rsid w:val="000F0992"/>
    <w:rsid w:val="000F4390"/>
    <w:rsid w:val="000F6635"/>
    <w:rsid w:val="00104E4F"/>
    <w:rsid w:val="001077EC"/>
    <w:rsid w:val="001210CE"/>
    <w:rsid w:val="00123703"/>
    <w:rsid w:val="001250A9"/>
    <w:rsid w:val="00125684"/>
    <w:rsid w:val="00130493"/>
    <w:rsid w:val="00136A19"/>
    <w:rsid w:val="00177F2C"/>
    <w:rsid w:val="00192268"/>
    <w:rsid w:val="001930D1"/>
    <w:rsid w:val="00197B94"/>
    <w:rsid w:val="001B3D17"/>
    <w:rsid w:val="001C42D2"/>
    <w:rsid w:val="001C469A"/>
    <w:rsid w:val="001C6F6F"/>
    <w:rsid w:val="001D28D9"/>
    <w:rsid w:val="001D45F9"/>
    <w:rsid w:val="001D6755"/>
    <w:rsid w:val="001D794F"/>
    <w:rsid w:val="001E221F"/>
    <w:rsid w:val="001E274C"/>
    <w:rsid w:val="001E2BB5"/>
    <w:rsid w:val="001F58DD"/>
    <w:rsid w:val="001F6F9B"/>
    <w:rsid w:val="00201AA6"/>
    <w:rsid w:val="00204BB5"/>
    <w:rsid w:val="002125F5"/>
    <w:rsid w:val="00227D4F"/>
    <w:rsid w:val="002306EA"/>
    <w:rsid w:val="0023074F"/>
    <w:rsid w:val="002359D2"/>
    <w:rsid w:val="0024060A"/>
    <w:rsid w:val="0024716E"/>
    <w:rsid w:val="00255367"/>
    <w:rsid w:val="00270CD0"/>
    <w:rsid w:val="00277228"/>
    <w:rsid w:val="00287036"/>
    <w:rsid w:val="00295350"/>
    <w:rsid w:val="00296DB7"/>
    <w:rsid w:val="002A1D17"/>
    <w:rsid w:val="002B6EE7"/>
    <w:rsid w:val="002B7FF9"/>
    <w:rsid w:val="002C2FBA"/>
    <w:rsid w:val="002C4FF8"/>
    <w:rsid w:val="002C6507"/>
    <w:rsid w:val="002D1ADA"/>
    <w:rsid w:val="002D2514"/>
    <w:rsid w:val="002D56AE"/>
    <w:rsid w:val="002D5E24"/>
    <w:rsid w:val="002E0D30"/>
    <w:rsid w:val="002E1603"/>
    <w:rsid w:val="002E5C2C"/>
    <w:rsid w:val="002E77F1"/>
    <w:rsid w:val="002F13D2"/>
    <w:rsid w:val="003054B2"/>
    <w:rsid w:val="003073FC"/>
    <w:rsid w:val="00313130"/>
    <w:rsid w:val="00320246"/>
    <w:rsid w:val="00323919"/>
    <w:rsid w:val="003254DC"/>
    <w:rsid w:val="00330E53"/>
    <w:rsid w:val="0033273D"/>
    <w:rsid w:val="00355662"/>
    <w:rsid w:val="00376A85"/>
    <w:rsid w:val="00380D78"/>
    <w:rsid w:val="0038693D"/>
    <w:rsid w:val="00387A79"/>
    <w:rsid w:val="003A3FC2"/>
    <w:rsid w:val="003A42A5"/>
    <w:rsid w:val="003B43DC"/>
    <w:rsid w:val="003B5C54"/>
    <w:rsid w:val="003D0A2E"/>
    <w:rsid w:val="003E1733"/>
    <w:rsid w:val="003E1749"/>
    <w:rsid w:val="003E292C"/>
    <w:rsid w:val="003E34B8"/>
    <w:rsid w:val="003E424A"/>
    <w:rsid w:val="003F0282"/>
    <w:rsid w:val="003F43D8"/>
    <w:rsid w:val="003F4817"/>
    <w:rsid w:val="00407848"/>
    <w:rsid w:val="0042119C"/>
    <w:rsid w:val="004214EE"/>
    <w:rsid w:val="00421557"/>
    <w:rsid w:val="004249B5"/>
    <w:rsid w:val="00431486"/>
    <w:rsid w:val="0043574D"/>
    <w:rsid w:val="00435983"/>
    <w:rsid w:val="00436058"/>
    <w:rsid w:val="00440685"/>
    <w:rsid w:val="00444163"/>
    <w:rsid w:val="00480EE5"/>
    <w:rsid w:val="00484CAD"/>
    <w:rsid w:val="00485C88"/>
    <w:rsid w:val="0049143A"/>
    <w:rsid w:val="004A607E"/>
    <w:rsid w:val="004B6D21"/>
    <w:rsid w:val="004D2675"/>
    <w:rsid w:val="004D36E7"/>
    <w:rsid w:val="004D6E62"/>
    <w:rsid w:val="004D74E0"/>
    <w:rsid w:val="004F32CD"/>
    <w:rsid w:val="005062A7"/>
    <w:rsid w:val="0051527A"/>
    <w:rsid w:val="00515FD4"/>
    <w:rsid w:val="005164E0"/>
    <w:rsid w:val="00521FE3"/>
    <w:rsid w:val="00542D59"/>
    <w:rsid w:val="0054497C"/>
    <w:rsid w:val="005476CD"/>
    <w:rsid w:val="00553FD1"/>
    <w:rsid w:val="005545C5"/>
    <w:rsid w:val="00554C25"/>
    <w:rsid w:val="0057177B"/>
    <w:rsid w:val="005722A7"/>
    <w:rsid w:val="00591C64"/>
    <w:rsid w:val="00591E49"/>
    <w:rsid w:val="005939AE"/>
    <w:rsid w:val="00594CE7"/>
    <w:rsid w:val="005A1D04"/>
    <w:rsid w:val="005C6945"/>
    <w:rsid w:val="005C7709"/>
    <w:rsid w:val="005D099D"/>
    <w:rsid w:val="005D5D1B"/>
    <w:rsid w:val="005E1FCF"/>
    <w:rsid w:val="005E2362"/>
    <w:rsid w:val="005E3704"/>
    <w:rsid w:val="005E7EBC"/>
    <w:rsid w:val="005F2997"/>
    <w:rsid w:val="005F2D9A"/>
    <w:rsid w:val="005F3B81"/>
    <w:rsid w:val="005F67B9"/>
    <w:rsid w:val="005F6A4C"/>
    <w:rsid w:val="00601468"/>
    <w:rsid w:val="00601556"/>
    <w:rsid w:val="006074E5"/>
    <w:rsid w:val="00611A3D"/>
    <w:rsid w:val="00617F8E"/>
    <w:rsid w:val="00626B94"/>
    <w:rsid w:val="0063663E"/>
    <w:rsid w:val="00640C7A"/>
    <w:rsid w:val="00650FBA"/>
    <w:rsid w:val="006537CA"/>
    <w:rsid w:val="00654D96"/>
    <w:rsid w:val="006550FD"/>
    <w:rsid w:val="00662211"/>
    <w:rsid w:val="00663FF9"/>
    <w:rsid w:val="00670031"/>
    <w:rsid w:val="00676AC6"/>
    <w:rsid w:val="006819C8"/>
    <w:rsid w:val="00681F01"/>
    <w:rsid w:val="00695E13"/>
    <w:rsid w:val="006A2900"/>
    <w:rsid w:val="006A4781"/>
    <w:rsid w:val="006A61E2"/>
    <w:rsid w:val="006C7045"/>
    <w:rsid w:val="006D4250"/>
    <w:rsid w:val="006D511C"/>
    <w:rsid w:val="006D5A4F"/>
    <w:rsid w:val="006D5F24"/>
    <w:rsid w:val="006E17FC"/>
    <w:rsid w:val="006E1E1E"/>
    <w:rsid w:val="006E3BDE"/>
    <w:rsid w:val="006F3CAA"/>
    <w:rsid w:val="006F5F48"/>
    <w:rsid w:val="00701057"/>
    <w:rsid w:val="00714A1C"/>
    <w:rsid w:val="0072532D"/>
    <w:rsid w:val="00732080"/>
    <w:rsid w:val="007371D5"/>
    <w:rsid w:val="00740A1A"/>
    <w:rsid w:val="00740EA2"/>
    <w:rsid w:val="00740F0A"/>
    <w:rsid w:val="007429FF"/>
    <w:rsid w:val="00743B1B"/>
    <w:rsid w:val="00751A86"/>
    <w:rsid w:val="0075218A"/>
    <w:rsid w:val="00754889"/>
    <w:rsid w:val="0075564A"/>
    <w:rsid w:val="00764B1E"/>
    <w:rsid w:val="00765F46"/>
    <w:rsid w:val="0077458C"/>
    <w:rsid w:val="00784551"/>
    <w:rsid w:val="00796991"/>
    <w:rsid w:val="007A211C"/>
    <w:rsid w:val="007A28C4"/>
    <w:rsid w:val="007A2993"/>
    <w:rsid w:val="007A451D"/>
    <w:rsid w:val="007A76B9"/>
    <w:rsid w:val="007B0A35"/>
    <w:rsid w:val="007B0A7F"/>
    <w:rsid w:val="007B1385"/>
    <w:rsid w:val="007C1A33"/>
    <w:rsid w:val="007C2ED8"/>
    <w:rsid w:val="007C77F1"/>
    <w:rsid w:val="007D26E9"/>
    <w:rsid w:val="007D7D45"/>
    <w:rsid w:val="007D7F3E"/>
    <w:rsid w:val="007E0900"/>
    <w:rsid w:val="007E677C"/>
    <w:rsid w:val="007F0783"/>
    <w:rsid w:val="007F72C3"/>
    <w:rsid w:val="00810E13"/>
    <w:rsid w:val="008141CC"/>
    <w:rsid w:val="0081748F"/>
    <w:rsid w:val="008241B6"/>
    <w:rsid w:val="00826DE2"/>
    <w:rsid w:val="00830E6E"/>
    <w:rsid w:val="008420CD"/>
    <w:rsid w:val="008479E5"/>
    <w:rsid w:val="00856588"/>
    <w:rsid w:val="00860AE5"/>
    <w:rsid w:val="0087128D"/>
    <w:rsid w:val="0087288C"/>
    <w:rsid w:val="00874880"/>
    <w:rsid w:val="0088424C"/>
    <w:rsid w:val="008844FE"/>
    <w:rsid w:val="008858BF"/>
    <w:rsid w:val="0088610C"/>
    <w:rsid w:val="00890CD1"/>
    <w:rsid w:val="008973FA"/>
    <w:rsid w:val="00897596"/>
    <w:rsid w:val="008B4A90"/>
    <w:rsid w:val="008B6347"/>
    <w:rsid w:val="008C1DC6"/>
    <w:rsid w:val="008C4D15"/>
    <w:rsid w:val="008D23E7"/>
    <w:rsid w:val="008D470F"/>
    <w:rsid w:val="008D4F40"/>
    <w:rsid w:val="008E088C"/>
    <w:rsid w:val="008E40CE"/>
    <w:rsid w:val="008E6A7C"/>
    <w:rsid w:val="008F0A13"/>
    <w:rsid w:val="00900D4E"/>
    <w:rsid w:val="00902EF9"/>
    <w:rsid w:val="009065B3"/>
    <w:rsid w:val="00913376"/>
    <w:rsid w:val="009149F2"/>
    <w:rsid w:val="0092468B"/>
    <w:rsid w:val="00942BA8"/>
    <w:rsid w:val="00950852"/>
    <w:rsid w:val="009531B9"/>
    <w:rsid w:val="00956A6B"/>
    <w:rsid w:val="00957078"/>
    <w:rsid w:val="009618CA"/>
    <w:rsid w:val="009706E7"/>
    <w:rsid w:val="00973E3C"/>
    <w:rsid w:val="00977B16"/>
    <w:rsid w:val="00984C87"/>
    <w:rsid w:val="00985871"/>
    <w:rsid w:val="00992B8F"/>
    <w:rsid w:val="009A1118"/>
    <w:rsid w:val="009A12B0"/>
    <w:rsid w:val="009A1A80"/>
    <w:rsid w:val="009A335F"/>
    <w:rsid w:val="009B373B"/>
    <w:rsid w:val="009B5E8A"/>
    <w:rsid w:val="009B6B9A"/>
    <w:rsid w:val="009C54E8"/>
    <w:rsid w:val="009E362C"/>
    <w:rsid w:val="009F0E22"/>
    <w:rsid w:val="009F1B56"/>
    <w:rsid w:val="00A04E07"/>
    <w:rsid w:val="00A113ED"/>
    <w:rsid w:val="00A23197"/>
    <w:rsid w:val="00A32DD4"/>
    <w:rsid w:val="00A3609F"/>
    <w:rsid w:val="00A435EE"/>
    <w:rsid w:val="00A65239"/>
    <w:rsid w:val="00A67CA4"/>
    <w:rsid w:val="00A67D7E"/>
    <w:rsid w:val="00A71E8B"/>
    <w:rsid w:val="00A72B2B"/>
    <w:rsid w:val="00A72BC7"/>
    <w:rsid w:val="00A76C70"/>
    <w:rsid w:val="00A87704"/>
    <w:rsid w:val="00AB207F"/>
    <w:rsid w:val="00AC4E28"/>
    <w:rsid w:val="00AD30F1"/>
    <w:rsid w:val="00AD5E57"/>
    <w:rsid w:val="00AD601C"/>
    <w:rsid w:val="00AD6A1D"/>
    <w:rsid w:val="00AE4039"/>
    <w:rsid w:val="00AF07FC"/>
    <w:rsid w:val="00AF7525"/>
    <w:rsid w:val="00B03FF8"/>
    <w:rsid w:val="00B21ACA"/>
    <w:rsid w:val="00B26B18"/>
    <w:rsid w:val="00B335EB"/>
    <w:rsid w:val="00B35B04"/>
    <w:rsid w:val="00B440ED"/>
    <w:rsid w:val="00B525E2"/>
    <w:rsid w:val="00B568F7"/>
    <w:rsid w:val="00B63C7D"/>
    <w:rsid w:val="00B650C4"/>
    <w:rsid w:val="00B71C97"/>
    <w:rsid w:val="00B71E14"/>
    <w:rsid w:val="00B71ED3"/>
    <w:rsid w:val="00B720BC"/>
    <w:rsid w:val="00B87318"/>
    <w:rsid w:val="00B9003B"/>
    <w:rsid w:val="00B90B62"/>
    <w:rsid w:val="00BA153B"/>
    <w:rsid w:val="00BA3BCF"/>
    <w:rsid w:val="00BA5802"/>
    <w:rsid w:val="00BB0FFA"/>
    <w:rsid w:val="00BB13CF"/>
    <w:rsid w:val="00BB3816"/>
    <w:rsid w:val="00BB4327"/>
    <w:rsid w:val="00BC48C9"/>
    <w:rsid w:val="00BD1257"/>
    <w:rsid w:val="00BD7C9A"/>
    <w:rsid w:val="00BE13A5"/>
    <w:rsid w:val="00BE6392"/>
    <w:rsid w:val="00BF05CD"/>
    <w:rsid w:val="00BF3F90"/>
    <w:rsid w:val="00BF6603"/>
    <w:rsid w:val="00C10080"/>
    <w:rsid w:val="00C145D9"/>
    <w:rsid w:val="00C32827"/>
    <w:rsid w:val="00C423C8"/>
    <w:rsid w:val="00C57D11"/>
    <w:rsid w:val="00C675D5"/>
    <w:rsid w:val="00C72752"/>
    <w:rsid w:val="00C85DDA"/>
    <w:rsid w:val="00C87EA8"/>
    <w:rsid w:val="00C91AC0"/>
    <w:rsid w:val="00CA655F"/>
    <w:rsid w:val="00CA67D3"/>
    <w:rsid w:val="00CB2919"/>
    <w:rsid w:val="00CB5094"/>
    <w:rsid w:val="00CB604B"/>
    <w:rsid w:val="00CC0CA9"/>
    <w:rsid w:val="00CC3BD6"/>
    <w:rsid w:val="00CC75F8"/>
    <w:rsid w:val="00CD1B31"/>
    <w:rsid w:val="00CD46FE"/>
    <w:rsid w:val="00CD678D"/>
    <w:rsid w:val="00CD6C93"/>
    <w:rsid w:val="00CD6F38"/>
    <w:rsid w:val="00CE0B31"/>
    <w:rsid w:val="00CE4A4A"/>
    <w:rsid w:val="00CF5E68"/>
    <w:rsid w:val="00D03108"/>
    <w:rsid w:val="00D17870"/>
    <w:rsid w:val="00D36C44"/>
    <w:rsid w:val="00D375D1"/>
    <w:rsid w:val="00D43882"/>
    <w:rsid w:val="00D46A58"/>
    <w:rsid w:val="00D53218"/>
    <w:rsid w:val="00D56547"/>
    <w:rsid w:val="00D56577"/>
    <w:rsid w:val="00D62927"/>
    <w:rsid w:val="00D662DD"/>
    <w:rsid w:val="00D7087C"/>
    <w:rsid w:val="00D73F5D"/>
    <w:rsid w:val="00D863A0"/>
    <w:rsid w:val="00D90F3C"/>
    <w:rsid w:val="00D91D85"/>
    <w:rsid w:val="00D91F4C"/>
    <w:rsid w:val="00DA3387"/>
    <w:rsid w:val="00DB09AF"/>
    <w:rsid w:val="00DB3A5F"/>
    <w:rsid w:val="00DC194B"/>
    <w:rsid w:val="00DD0B6C"/>
    <w:rsid w:val="00DE5A51"/>
    <w:rsid w:val="00DE7D73"/>
    <w:rsid w:val="00DF1E9B"/>
    <w:rsid w:val="00DF485C"/>
    <w:rsid w:val="00DF6199"/>
    <w:rsid w:val="00E01D5B"/>
    <w:rsid w:val="00E04369"/>
    <w:rsid w:val="00E0659C"/>
    <w:rsid w:val="00E13A27"/>
    <w:rsid w:val="00E16FB0"/>
    <w:rsid w:val="00E173B1"/>
    <w:rsid w:val="00E23692"/>
    <w:rsid w:val="00E42506"/>
    <w:rsid w:val="00E429AB"/>
    <w:rsid w:val="00E5261A"/>
    <w:rsid w:val="00E60862"/>
    <w:rsid w:val="00E67A03"/>
    <w:rsid w:val="00E805B0"/>
    <w:rsid w:val="00E953C5"/>
    <w:rsid w:val="00EA2CD2"/>
    <w:rsid w:val="00EB0521"/>
    <w:rsid w:val="00EB394C"/>
    <w:rsid w:val="00EB4D08"/>
    <w:rsid w:val="00EB629B"/>
    <w:rsid w:val="00EC58C1"/>
    <w:rsid w:val="00ED223F"/>
    <w:rsid w:val="00ED4CEE"/>
    <w:rsid w:val="00ED5138"/>
    <w:rsid w:val="00EE0122"/>
    <w:rsid w:val="00EE2123"/>
    <w:rsid w:val="00EF235C"/>
    <w:rsid w:val="00EF256B"/>
    <w:rsid w:val="00F02A89"/>
    <w:rsid w:val="00F05118"/>
    <w:rsid w:val="00F12C00"/>
    <w:rsid w:val="00F2561F"/>
    <w:rsid w:val="00F318B3"/>
    <w:rsid w:val="00F31D1E"/>
    <w:rsid w:val="00F366C3"/>
    <w:rsid w:val="00F36A5B"/>
    <w:rsid w:val="00F36D9C"/>
    <w:rsid w:val="00F36EDE"/>
    <w:rsid w:val="00F3756A"/>
    <w:rsid w:val="00F407D1"/>
    <w:rsid w:val="00F40C3A"/>
    <w:rsid w:val="00F43485"/>
    <w:rsid w:val="00F45ACB"/>
    <w:rsid w:val="00F52DF5"/>
    <w:rsid w:val="00F53B1E"/>
    <w:rsid w:val="00F57681"/>
    <w:rsid w:val="00F61A06"/>
    <w:rsid w:val="00F62CE3"/>
    <w:rsid w:val="00F65866"/>
    <w:rsid w:val="00F677F6"/>
    <w:rsid w:val="00F7337C"/>
    <w:rsid w:val="00F75AD9"/>
    <w:rsid w:val="00F83E8A"/>
    <w:rsid w:val="00F85987"/>
    <w:rsid w:val="00F87BEF"/>
    <w:rsid w:val="00F92CD2"/>
    <w:rsid w:val="00F9328E"/>
    <w:rsid w:val="00F96112"/>
    <w:rsid w:val="00F97E4A"/>
    <w:rsid w:val="00FA0C1C"/>
    <w:rsid w:val="00FA37D3"/>
    <w:rsid w:val="00FA4B1C"/>
    <w:rsid w:val="00FA4DE1"/>
    <w:rsid w:val="00FB006B"/>
    <w:rsid w:val="00FB1002"/>
    <w:rsid w:val="00FC549A"/>
    <w:rsid w:val="00FF62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 w:type="character" w:styleId="PlaceholderText">
    <w:name w:val="Placeholder Text"/>
    <w:basedOn w:val="DefaultParagraphFont"/>
    <w:uiPriority w:val="99"/>
    <w:semiHidden/>
    <w:rsid w:val="002E0D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comments" Target="comments.xml"/><Relationship Id="rId8" Type="http://schemas.microsoft.com/office/2011/relationships/commentsExtended" Target="commentsExtended.xml"/><Relationship Id="rId33" Type="http://schemas.microsoft.com/office/2011/relationships/people" Target="peop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E9C1F9-5C01-8B48-AEAE-0C9BF8C46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18</Pages>
  <Words>18419</Words>
  <Characters>104991</Characters>
  <Application>Microsoft Macintosh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123164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 </dc:subject>
  <dc:creator>Arushri Swarup</dc:creator>
  <cp:lastModifiedBy>Arushri Swarup</cp:lastModifiedBy>
  <cp:revision>14</cp:revision>
  <cp:lastPrinted>2017-10-10T17:53:00Z</cp:lastPrinted>
  <dcterms:created xsi:type="dcterms:W3CDTF">2017-10-10T18:24:00Z</dcterms:created>
  <dcterms:modified xsi:type="dcterms:W3CDTF">2017-10-10T18:56:00Z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