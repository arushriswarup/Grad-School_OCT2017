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firstRow="1" w:lastRow="0" w:firstColumn="1" w:lastColumn="0" w:noHBand="0" w:noVBand="1"/>
          </w:tblPr>
          <w:tblGrid>
            <w:gridCol w:w="10147"/>
          </w:tblGrid>
          <w:tr w:rsidR="00542D59" w14:paraId="570A0CCF" w14:textId="77777777" w:rsidTr="00F7337C">
            <w:trPr>
              <w:trHeight w:val="2905"/>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14:paraId="7417FB21" w14:textId="77777777" w:rsidR="00542D59" w:rsidRDefault="00542D59" w:rsidP="00663FF9">
                    <w:pPr>
                      <w:pStyle w:val="NoSpacing"/>
                      <w:jc w:val="both"/>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14:paraId="350B26F5" w14:textId="77777777" w:rsidTr="00F7337C">
            <w:trPr>
              <w:trHeight w:val="1452"/>
              <w:jc w:val="center"/>
            </w:trPr>
            <w:sdt>
              <w:sdtPr>
                <w:rPr>
                  <w:sz w:val="36"/>
                  <w:lang w:val="en-CA"/>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379A49BA" w14:textId="77777777" w:rsidR="00542D59" w:rsidRPr="00542D59" w:rsidRDefault="00542D59" w:rsidP="00956A6B">
                    <w:pPr>
                      <w:pStyle w:val="NoSpacing"/>
                      <w:jc w:val="center"/>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14:paraId="11FB9A8A" w14:textId="77777777" w:rsidTr="00F7337C">
            <w:trPr>
              <w:trHeight w:val="726"/>
              <w:jc w:val="center"/>
            </w:trPr>
            <w:sdt>
              <w:sdtPr>
                <w:rPr>
                  <w:sz w:val="28"/>
                  <w:lang w:val="en-CA"/>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07E25C4D" w14:textId="2A08A4F2" w:rsidR="00542D59" w:rsidRPr="00956A6B" w:rsidRDefault="00542D59" w:rsidP="00956A6B">
                    <w:pPr>
                      <w:pStyle w:val="NoSpacing"/>
                      <w:jc w:val="center"/>
                      <w:rPr>
                        <w:rFonts w:asciiTheme="majorHAnsi" w:eastAsiaTheme="majorEastAsia" w:hAnsiTheme="majorHAnsi" w:cstheme="majorBidi"/>
                        <w:sz w:val="28"/>
                        <w:szCs w:val="44"/>
                      </w:rPr>
                    </w:pPr>
                    <w:r w:rsidRPr="00956A6B">
                      <w:rPr>
                        <w:sz w:val="28"/>
                        <w:lang w:val="en-CA"/>
                      </w:rPr>
                      <w:t>Thesis Progress Report</w:t>
                    </w:r>
                    <w:r w:rsidR="001E221F" w:rsidRPr="00956A6B">
                      <w:rPr>
                        <w:sz w:val="28"/>
                        <w:lang w:val="en-CA"/>
                      </w:rPr>
                      <w:t xml:space="preserve"> </w:t>
                    </w:r>
                  </w:p>
                </w:tc>
              </w:sdtContent>
            </w:sdt>
          </w:tr>
          <w:tr w:rsidR="00542D59" w14:paraId="33972EED" w14:textId="77777777" w:rsidTr="00F7337C">
            <w:trPr>
              <w:trHeight w:val="363"/>
              <w:jc w:val="center"/>
            </w:trPr>
            <w:tc>
              <w:tcPr>
                <w:tcW w:w="5000" w:type="pct"/>
                <w:vAlign w:val="center"/>
              </w:tcPr>
              <w:p w14:paraId="47FD43C3" w14:textId="390C228B" w:rsidR="00542D59" w:rsidRPr="00956A6B" w:rsidRDefault="001E221F" w:rsidP="00956A6B">
                <w:pPr>
                  <w:pStyle w:val="NoSpacing"/>
                  <w:jc w:val="center"/>
                  <w:rPr>
                    <w:sz w:val="24"/>
                  </w:rPr>
                </w:pPr>
                <w:r w:rsidRPr="00956A6B">
                  <w:rPr>
                    <w:sz w:val="24"/>
                  </w:rPr>
                  <w:t>Institute for Biomaterials and Biomedical Engineering</w:t>
                </w:r>
              </w:p>
              <w:p w14:paraId="5ADD39F6" w14:textId="0F14FEEE" w:rsidR="001E221F" w:rsidRPr="00956A6B" w:rsidRDefault="001E221F" w:rsidP="00956A6B">
                <w:pPr>
                  <w:pStyle w:val="NoSpacing"/>
                  <w:jc w:val="center"/>
                  <w:rPr>
                    <w:sz w:val="24"/>
                  </w:rPr>
                </w:pPr>
                <w:r w:rsidRPr="00956A6B">
                  <w:rPr>
                    <w:sz w:val="24"/>
                  </w:rPr>
                  <w:t>Faculty of Applied Science and Engineering</w:t>
                </w:r>
              </w:p>
              <w:p w14:paraId="08B6193C" w14:textId="77777777" w:rsidR="001E221F" w:rsidRDefault="001E221F" w:rsidP="00956A6B">
                <w:pPr>
                  <w:pStyle w:val="NoSpacing"/>
                  <w:jc w:val="center"/>
                  <w:rPr>
                    <w:sz w:val="24"/>
                  </w:rPr>
                </w:pPr>
                <w:r w:rsidRPr="00956A6B">
                  <w:rPr>
                    <w:sz w:val="24"/>
                  </w:rPr>
                  <w:t>University of Toronto</w:t>
                </w:r>
              </w:p>
              <w:p w14:paraId="1864B37F" w14:textId="77777777" w:rsidR="00F96112" w:rsidRDefault="00F96112" w:rsidP="00956A6B">
                <w:pPr>
                  <w:pStyle w:val="NoSpacing"/>
                  <w:jc w:val="center"/>
                  <w:rPr>
                    <w:sz w:val="24"/>
                  </w:rPr>
                </w:pPr>
              </w:p>
              <w:p w14:paraId="6A46CBFA" w14:textId="77777777" w:rsidR="00F96112" w:rsidRDefault="00F96112" w:rsidP="00956A6B">
                <w:pPr>
                  <w:pStyle w:val="NoSpacing"/>
                  <w:jc w:val="center"/>
                  <w:rPr>
                    <w:sz w:val="24"/>
                  </w:rPr>
                </w:pPr>
                <w:r>
                  <w:rPr>
                    <w:sz w:val="24"/>
                  </w:rPr>
                  <w:t>Centre for Image Guided Innovation and Therapeutic Intervention</w:t>
                </w:r>
              </w:p>
              <w:p w14:paraId="7C646C2F" w14:textId="2195F77A" w:rsidR="00F96112" w:rsidRPr="00956A6B" w:rsidRDefault="00F96112" w:rsidP="00956A6B">
                <w:pPr>
                  <w:pStyle w:val="NoSpacing"/>
                  <w:jc w:val="center"/>
                  <w:rPr>
                    <w:sz w:val="28"/>
                  </w:rPr>
                </w:pPr>
                <w:r>
                  <w:rPr>
                    <w:sz w:val="24"/>
                  </w:rPr>
                  <w:t>The Hospital for Sick Children, Toronto</w:t>
                </w:r>
              </w:p>
            </w:tc>
          </w:tr>
          <w:tr w:rsidR="001E221F" w14:paraId="529F6547" w14:textId="77777777" w:rsidTr="00F7337C">
            <w:trPr>
              <w:trHeight w:val="363"/>
              <w:jc w:val="center"/>
            </w:trPr>
            <w:tc>
              <w:tcPr>
                <w:tcW w:w="5000" w:type="pct"/>
                <w:vAlign w:val="center"/>
              </w:tcPr>
              <w:p w14:paraId="441E1F31" w14:textId="77777777" w:rsidR="001E221F" w:rsidRPr="00956A6B" w:rsidRDefault="001E221F" w:rsidP="00956A6B">
                <w:pPr>
                  <w:pStyle w:val="NoSpacing"/>
                  <w:jc w:val="center"/>
                  <w:rPr>
                    <w:bCs/>
                  </w:rPr>
                </w:pPr>
              </w:p>
            </w:tc>
          </w:tr>
          <w:tr w:rsidR="00542D59" w14:paraId="18D53FE6" w14:textId="77777777" w:rsidTr="00F7337C">
            <w:trPr>
              <w:trHeight w:val="363"/>
              <w:jc w:val="center"/>
            </w:trPr>
            <w:sdt>
              <w:sdtPr>
                <w:rPr>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49F00AA5" w14:textId="77777777" w:rsidR="00542D59" w:rsidRPr="00956A6B" w:rsidRDefault="00542D59" w:rsidP="00956A6B">
                    <w:pPr>
                      <w:pStyle w:val="NoSpacing"/>
                      <w:jc w:val="center"/>
                      <w:rPr>
                        <w:bCs/>
                      </w:rPr>
                    </w:pPr>
                    <w:r w:rsidRPr="00956A6B">
                      <w:rPr>
                        <w:bCs/>
                        <w:lang w:val="en-CA"/>
                      </w:rPr>
                      <w:t>Arushri Swarup</w:t>
                    </w:r>
                  </w:p>
                </w:tc>
              </w:sdtContent>
            </w:sdt>
          </w:tr>
          <w:tr w:rsidR="001E221F" w14:paraId="4928546A" w14:textId="77777777" w:rsidTr="00F7337C">
            <w:trPr>
              <w:trHeight w:val="363"/>
              <w:jc w:val="center"/>
            </w:trPr>
            <w:tc>
              <w:tcPr>
                <w:tcW w:w="5000" w:type="pct"/>
                <w:vAlign w:val="center"/>
              </w:tcPr>
              <w:p w14:paraId="2B3B4BE3" w14:textId="1CDB1417" w:rsidR="001E221F" w:rsidRPr="00956A6B" w:rsidRDefault="001E221F" w:rsidP="00956A6B">
                <w:pPr>
                  <w:pStyle w:val="NoSpacing"/>
                  <w:jc w:val="center"/>
                  <w:rPr>
                    <w:bCs/>
                  </w:rPr>
                </w:pPr>
                <w:r w:rsidRPr="00956A6B">
                  <w:rPr>
                    <w:bCs/>
                  </w:rPr>
                  <w:t>Supervisor: Dr. Adrian Lewis James</w:t>
                </w:r>
              </w:p>
              <w:p w14:paraId="5D66BB32" w14:textId="1B9E7AEB" w:rsidR="001E221F" w:rsidRPr="00956A6B" w:rsidRDefault="001E221F" w:rsidP="00956A6B">
                <w:pPr>
                  <w:pStyle w:val="NoSpacing"/>
                  <w:jc w:val="center"/>
                  <w:rPr>
                    <w:bCs/>
                  </w:rPr>
                </w:pPr>
                <w:r w:rsidRPr="00956A6B">
                  <w:rPr>
                    <w:bCs/>
                  </w:rPr>
                  <w:t>Co-Supervisor: Dr. Jan Andrysek</w:t>
                </w:r>
              </w:p>
            </w:tc>
          </w:tr>
          <w:tr w:rsidR="00542D59" w14:paraId="6D4A4624" w14:textId="77777777" w:rsidTr="00F7337C">
            <w:trPr>
              <w:trHeight w:val="363"/>
              <w:jc w:val="center"/>
            </w:trPr>
            <w:sdt>
              <w:sdtPr>
                <w:rPr>
                  <w:bCs/>
                </w:rPr>
                <w:alias w:val="Date"/>
                <w:id w:val="516659546"/>
                <w:dataBinding w:prefixMappings="xmlns:ns0='http://schemas.microsoft.com/office/2006/coverPageProps'" w:xpath="/ns0:CoverPageProperties[1]/ns0:PublishDate[1]" w:storeItemID="{55AF091B-3C7A-41E3-B477-F2FDAA23CFDA}"/>
                <w:date w:fullDate="2017-10-19T00:00:00Z">
                  <w:dateFormat w:val="M/d/yyyy"/>
                  <w:lid w:val="en-US"/>
                  <w:storeMappedDataAs w:val="dateTime"/>
                  <w:calendar w:val="gregorian"/>
                </w:date>
              </w:sdtPr>
              <w:sdtEndPr/>
              <w:sdtContent>
                <w:tc>
                  <w:tcPr>
                    <w:tcW w:w="5000" w:type="pct"/>
                    <w:vAlign w:val="center"/>
                  </w:tcPr>
                  <w:p w14:paraId="480119DE" w14:textId="044018EB" w:rsidR="00542D59" w:rsidRPr="00956A6B" w:rsidRDefault="001E221F" w:rsidP="00956A6B">
                    <w:pPr>
                      <w:pStyle w:val="NoSpacing"/>
                      <w:jc w:val="center"/>
                      <w:rPr>
                        <w:bCs/>
                      </w:rPr>
                    </w:pPr>
                    <w:r w:rsidRPr="00956A6B">
                      <w:rPr>
                        <w:bCs/>
                      </w:rPr>
                      <w:t>10/19/2017</w:t>
                    </w:r>
                  </w:p>
                </w:tc>
              </w:sdtContent>
            </w:sdt>
          </w:tr>
        </w:tbl>
        <w:p w14:paraId="5571D3E1" w14:textId="77777777" w:rsidR="00542D59" w:rsidRDefault="00542D59" w:rsidP="00663FF9">
          <w:pPr>
            <w:jc w:val="both"/>
          </w:pPr>
        </w:p>
        <w:p w14:paraId="0ADA41DF" w14:textId="77777777" w:rsidR="00542D59" w:rsidRDefault="00542D59" w:rsidP="00663FF9">
          <w:pPr>
            <w:jc w:val="both"/>
          </w:pPr>
        </w:p>
        <w:tbl>
          <w:tblPr>
            <w:tblpPr w:leftFromText="187" w:rightFromText="187" w:horzAnchor="margin" w:tblpXSpec="center" w:tblpYSpec="bottom"/>
            <w:tblW w:w="5000" w:type="pct"/>
            <w:tblLook w:val="04A0" w:firstRow="1" w:lastRow="0" w:firstColumn="1" w:lastColumn="0" w:noHBand="0" w:noVBand="1"/>
          </w:tblPr>
          <w:tblGrid>
            <w:gridCol w:w="10080"/>
          </w:tblGrid>
          <w:tr w:rsidR="00542D59" w14:paraId="7B778784" w14:textId="77777777">
            <w:tc>
              <w:tcPr>
                <w:tcW w:w="5000" w:type="pct"/>
              </w:tcPr>
              <w:p w14:paraId="721DC766" w14:textId="77777777" w:rsidR="00542D59" w:rsidRDefault="00542D59" w:rsidP="00663FF9">
                <w:pPr>
                  <w:pStyle w:val="NoSpacing"/>
                  <w:jc w:val="both"/>
                </w:pPr>
              </w:p>
            </w:tc>
          </w:tr>
        </w:tbl>
        <w:p w14:paraId="3396CFB6" w14:textId="77777777" w:rsidR="00542D59" w:rsidRDefault="00542D59" w:rsidP="00663FF9">
          <w:pPr>
            <w:jc w:val="both"/>
          </w:pPr>
        </w:p>
        <w:p w14:paraId="18EE7FE1" w14:textId="77777777" w:rsidR="004D74E0" w:rsidRDefault="00542D59" w:rsidP="004D74E0">
          <w:pPr>
            <w:jc w:val="both"/>
            <w:rPr>
              <w:lang w:val="en-CA"/>
            </w:rPr>
          </w:pPr>
          <w:r>
            <w:rPr>
              <w:lang w:val="en-CA"/>
            </w:rPr>
            <w:br w:type="page"/>
          </w:r>
        </w:p>
      </w:sdtContent>
    </w:sdt>
    <w:p w14:paraId="18054031" w14:textId="626E082E" w:rsidR="00CA67D3" w:rsidRDefault="0042119C" w:rsidP="0042119C">
      <w:pPr>
        <w:pStyle w:val="Heading2"/>
        <w:spacing w:line="240" w:lineRule="auto"/>
        <w:contextualSpacing/>
        <w:rPr>
          <w:lang w:val="en-CA"/>
        </w:rPr>
      </w:pPr>
      <w:r>
        <w:rPr>
          <w:lang w:val="en-CA"/>
        </w:rPr>
        <w:lastRenderedPageBreak/>
        <w:t xml:space="preserve">1. </w:t>
      </w:r>
      <w:r w:rsidR="00CA67D3">
        <w:rPr>
          <w:lang w:val="en-CA"/>
        </w:rPr>
        <w:t>Introduction</w:t>
      </w:r>
      <w:r w:rsidR="00320246">
        <w:rPr>
          <w:lang w:val="en-CA"/>
        </w:rPr>
        <w:t xml:space="preserve"> and Literature </w:t>
      </w:r>
      <w:commentRangeStart w:id="0"/>
      <w:commentRangeStart w:id="1"/>
      <w:r w:rsidR="00320246">
        <w:rPr>
          <w:lang w:val="en-CA"/>
        </w:rPr>
        <w:t>Review</w:t>
      </w:r>
      <w:commentRangeEnd w:id="0"/>
      <w:r w:rsidR="002359D2">
        <w:rPr>
          <w:rStyle w:val="CommentReference"/>
          <w:rFonts w:asciiTheme="minorHAnsi" w:eastAsiaTheme="minorEastAsia" w:hAnsiTheme="minorHAnsi" w:cstheme="minorBidi"/>
          <w:b w:val="0"/>
          <w:bCs w:val="0"/>
        </w:rPr>
        <w:commentReference w:id="0"/>
      </w:r>
      <w:commentRangeEnd w:id="1"/>
      <w:r w:rsidR="00D46A58">
        <w:rPr>
          <w:rStyle w:val="CommentReference"/>
          <w:rFonts w:asciiTheme="minorHAnsi" w:eastAsiaTheme="minorEastAsia" w:hAnsiTheme="minorHAnsi" w:cstheme="minorBidi"/>
          <w:b w:val="0"/>
          <w:bCs w:val="0"/>
        </w:rPr>
        <w:commentReference w:id="1"/>
      </w:r>
    </w:p>
    <w:p w14:paraId="78D16794" w14:textId="68231349" w:rsidR="003B5C54" w:rsidRPr="00CA67D3" w:rsidRDefault="00CA67D3" w:rsidP="0042119C">
      <w:pPr>
        <w:pStyle w:val="Heading2"/>
        <w:spacing w:line="240" w:lineRule="auto"/>
        <w:contextualSpacing/>
        <w:jc w:val="both"/>
        <w:rPr>
          <w:lang w:val="en-CA"/>
        </w:rPr>
      </w:pPr>
      <w:r>
        <w:t xml:space="preserve">1.1. </w:t>
      </w:r>
      <w:r w:rsidR="009618CA">
        <w:t>Middle</w:t>
      </w:r>
      <w:r w:rsidR="003D0A2E">
        <w:t xml:space="preserve"> Ear S</w:t>
      </w:r>
      <w:r w:rsidR="003B5C54" w:rsidRPr="003B5C54">
        <w:t xml:space="preserve">urgery: </w:t>
      </w:r>
    </w:p>
    <w:p w14:paraId="5572C5CD" w14:textId="12D13537" w:rsidR="0000028F" w:rsidRDefault="00BB4327" w:rsidP="00ED74C5">
      <w:pPr>
        <w:spacing w:after="0" w:line="240" w:lineRule="auto"/>
        <w:ind w:firstLine="720"/>
        <w:contextualSpacing/>
        <w:jc w:val="both"/>
      </w:pPr>
      <w:r>
        <w:t xml:space="preserve">Middle ear surgery is a type of </w:t>
      </w:r>
      <w:r w:rsidR="00542D59">
        <w:t>ear surgery</w:t>
      </w:r>
      <w:r w:rsidR="006819C8">
        <w:t>, or otological surgery,</w:t>
      </w:r>
      <w:r>
        <w:t xml:space="preserve"> that is done to repair the ear drum (tympanoplasty), hearing bones (ossiculoplasty) and remove tumors (cholesteatoma) that grow within the middle ear</w:t>
      </w:r>
      <w:r w:rsidR="00E04369">
        <w:t xml:space="preserve"> and mast</w:t>
      </w:r>
      <w:r w:rsidR="009B6B9A">
        <w:t>oid</w:t>
      </w:r>
      <w:r w:rsidR="00E04369">
        <w:t>.</w:t>
      </w:r>
      <w:r w:rsidR="0092468B">
        <w:t xml:space="preserve"> </w:t>
      </w:r>
      <w:r w:rsidR="00ED74C5">
        <w:fldChar w:fldCharType="begin"/>
      </w:r>
      <w:r w:rsidR="00ED74C5">
        <w:instrText xml:space="preserve"> REF _Ref495442820 \h </w:instrText>
      </w:r>
      <w:r w:rsidR="00ED74C5">
        <w:fldChar w:fldCharType="separate"/>
      </w:r>
      <w:r w:rsidR="00ED74C5" w:rsidRPr="00ED74C5">
        <w:rPr>
          <w:color w:val="000000" w:themeColor="text1"/>
        </w:rPr>
        <w:t xml:space="preserve">Figure </w:t>
      </w:r>
      <w:r w:rsidR="00ED74C5" w:rsidRPr="00ED74C5">
        <w:rPr>
          <w:noProof/>
          <w:color w:val="000000" w:themeColor="text1"/>
        </w:rPr>
        <w:t>1</w:t>
      </w:r>
      <w:r w:rsidR="00ED74C5">
        <w:fldChar w:fldCharType="end"/>
      </w:r>
      <w:r w:rsidR="00ED74C5">
        <w:t xml:space="preserve"> shows pictures of middle ear anatomy discussed throughout this report. The images have been taken with a camera attached to an endoscope which </w:t>
      </w:r>
      <w:r w:rsidR="001E3BA6">
        <w:t>has been inserted through the ear canal.</w:t>
      </w:r>
      <w:r w:rsidR="00ED74C5">
        <w:t xml:space="preserve"> </w:t>
      </w:r>
      <w:r w:rsidR="0092468B">
        <w:t>This type of surgery is challenging as it requires</w:t>
      </w:r>
      <w:r w:rsidR="00554C25">
        <w:t xml:space="preserve"> precise, microscopic</w:t>
      </w:r>
      <w:r w:rsidR="0092468B">
        <w:t xml:space="preserve"> </w:t>
      </w:r>
      <w:r w:rsidR="006D511C">
        <w:t>movements within a very confined volume in a highly sensitive region due to th</w:t>
      </w:r>
      <w:r w:rsidR="00ED74C5">
        <w:t xml:space="preserve">e presence of the facial nerve. </w:t>
      </w:r>
    </w:p>
    <w:p w14:paraId="7F97A2C4" w14:textId="24C98A3D" w:rsidR="00F7337C" w:rsidRPr="008479E5" w:rsidRDefault="00CA67D3" w:rsidP="009618CA">
      <w:pPr>
        <w:pStyle w:val="Heading3"/>
        <w:contextualSpacing/>
      </w:pPr>
      <w:r>
        <w:t>1.</w:t>
      </w:r>
      <w:r w:rsidR="009618CA">
        <w:t>1.</w:t>
      </w:r>
      <w:r w:rsidR="00856588">
        <w:t>1</w:t>
      </w:r>
      <w:r>
        <w:t xml:space="preserve">. </w:t>
      </w:r>
      <w:r w:rsidR="0092468B">
        <w:t xml:space="preserve">Microscopic vs. </w:t>
      </w:r>
      <w:r w:rsidR="003D0A2E">
        <w:t>Endoscopic Ear S</w:t>
      </w:r>
      <w:r w:rsidR="00F7337C" w:rsidRPr="003B5C54">
        <w:t>urgery:</w:t>
      </w:r>
    </w:p>
    <w:p w14:paraId="774C3907" w14:textId="62C904E0" w:rsidR="00F7337C" w:rsidRDefault="00A85DF3" w:rsidP="00663FF9">
      <w:pPr>
        <w:spacing w:after="0"/>
        <w:ind w:firstLine="720"/>
        <w:contextualSpacing/>
        <w:jc w:val="both"/>
      </w:pPr>
      <w:r>
        <w:rPr>
          <w:noProof/>
          <w:lang w:bidi="ar-SA"/>
        </w:rPr>
        <mc:AlternateContent>
          <mc:Choice Requires="wpg">
            <w:drawing>
              <wp:anchor distT="0" distB="0" distL="114300" distR="114300" simplePos="0" relativeHeight="251702272" behindDoc="0" locked="0" layoutInCell="1" allowOverlap="1" wp14:anchorId="1672D7B0" wp14:editId="2054C8B9">
                <wp:simplePos x="0" y="0"/>
                <wp:positionH relativeFrom="column">
                  <wp:posOffset>10795</wp:posOffset>
                </wp:positionH>
                <wp:positionV relativeFrom="paragraph">
                  <wp:posOffset>941705</wp:posOffset>
                </wp:positionV>
                <wp:extent cx="4802505" cy="3261995"/>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4802505" cy="3261995"/>
                          <a:chOff x="0" y="0"/>
                          <a:chExt cx="6400800" cy="4347573"/>
                        </a:xfrm>
                      </wpg:grpSpPr>
                      <pic:pic xmlns:pic="http://schemas.openxmlformats.org/drawingml/2006/picture">
                        <pic:nvPicPr>
                          <pic:cNvPr id="44" name="Picture 44" descr="Committee%20Meeting/middle%20ear%20anatomy.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wps:wsp>
                        <wps:cNvPr id="45" name="Text Box 45"/>
                        <wps:cNvSpPr txBox="1"/>
                        <wps:spPr>
                          <a:xfrm>
                            <a:off x="0" y="3823063"/>
                            <a:ext cx="6400800" cy="524510"/>
                          </a:xfrm>
                          <a:prstGeom prst="rect">
                            <a:avLst/>
                          </a:prstGeom>
                          <a:solidFill>
                            <a:prstClr val="white"/>
                          </a:solidFill>
                          <a:ln>
                            <a:noFill/>
                          </a:ln>
                          <a:effectLst/>
                        </wps:spPr>
                        <wps:txbx>
                          <w:txbxContent>
                            <w:p w14:paraId="411F78F5" w14:textId="48D8618C" w:rsidR="00ED74C5" w:rsidRPr="00ED74C5" w:rsidRDefault="00ED74C5" w:rsidP="00ED74C5">
                              <w:pPr>
                                <w:pStyle w:val="Caption"/>
                                <w:rPr>
                                  <w:b w:val="0"/>
                                  <w:color w:val="000000" w:themeColor="text1"/>
                                </w:rPr>
                              </w:pPr>
                              <w:bookmarkStart w:id="2" w:name="_Ref495442820"/>
                              <w:r w:rsidRPr="00ED74C5">
                                <w:rPr>
                                  <w:color w:val="000000" w:themeColor="text1"/>
                                </w:rPr>
                                <w:t xml:space="preserve">Figure </w:t>
                              </w:r>
                              <w:r w:rsidRPr="00ED74C5">
                                <w:rPr>
                                  <w:color w:val="000000" w:themeColor="text1"/>
                                </w:rPr>
                                <w:fldChar w:fldCharType="begin"/>
                              </w:r>
                              <w:r w:rsidRPr="00ED74C5">
                                <w:rPr>
                                  <w:color w:val="000000" w:themeColor="text1"/>
                                </w:rPr>
                                <w:instrText xml:space="preserve"> SEQ Figure \* ARABIC </w:instrText>
                              </w:r>
                              <w:r w:rsidRPr="00ED74C5">
                                <w:rPr>
                                  <w:color w:val="000000" w:themeColor="text1"/>
                                </w:rPr>
                                <w:fldChar w:fldCharType="separate"/>
                              </w:r>
                              <w:r w:rsidRPr="00ED74C5">
                                <w:rPr>
                                  <w:noProof/>
                                  <w:color w:val="000000" w:themeColor="text1"/>
                                </w:rPr>
                                <w:t>1</w:t>
                              </w:r>
                              <w:r w:rsidRPr="00ED74C5">
                                <w:rPr>
                                  <w:color w:val="000000" w:themeColor="text1"/>
                                </w:rPr>
                                <w:fldChar w:fldCharType="end"/>
                              </w:r>
                              <w:bookmarkEnd w:id="2"/>
                              <w:r w:rsidRPr="00ED74C5">
                                <w:rPr>
                                  <w:color w:val="000000" w:themeColor="text1"/>
                                </w:rPr>
                                <w:t>:</w:t>
                              </w:r>
                              <w:r w:rsidRPr="00ED74C5">
                                <w:rPr>
                                  <w:b w:val="0"/>
                                  <w:color w:val="000000" w:themeColor="text1"/>
                                </w:rPr>
                                <w:t xml:space="preserve"> </w:t>
                              </w:r>
                              <w:r w:rsidRPr="00ED74C5">
                                <w:rPr>
                                  <w:b w:val="0"/>
                                  <w:color w:val="000000" w:themeColor="text1"/>
                                  <w:lang w:val="en-CA"/>
                                </w:rPr>
                                <w:t>These are endoscopic images through the ear canal during a dissection of the middle ear. I, incus; m, malleus; s, stapes (the ossicles); p, promontory; ch, chorda tympani; rw, round window niche; A</w:t>
                              </w:r>
                              <w:r>
                                <w:rPr>
                                  <w:b w:val="0"/>
                                  <w:color w:val="000000" w:themeColor="text1"/>
                                  <w:lang w:val="en-CA"/>
                                </w:rPr>
                                <w:t>ES, anterior epitympanic space;</w:t>
                              </w:r>
                              <w:r w:rsidRPr="00ED74C5">
                                <w:rPr>
                                  <w:b w:val="0"/>
                                  <w:color w:val="000000" w:themeColor="text1"/>
                                  <w:lang w:val="en-CA"/>
                                </w:rPr>
                                <w:t xml:space="preserve"> ST, sinus tympani; NF, facial nerve, CSL, lateral semi-circular canal and entry into the mastoid antrum; AM, entry to the mastoid antrum</w:t>
                              </w:r>
                              <w:r w:rsidR="00E97579">
                                <w:rPr>
                                  <w:b w:val="0"/>
                                  <w:color w:val="000000" w:themeColor="text1"/>
                                  <w:lang w:val="en-CA"/>
                                </w:rPr>
                                <w:t xml:space="preserve"> </w:t>
                              </w:r>
                              <w:r w:rsidR="00A85DF3">
                                <w:rPr>
                                  <w:b w:val="0"/>
                                  <w:color w:val="000000" w:themeColor="text1"/>
                                  <w:lang w:val="en-CA"/>
                                </w:rPr>
                                <w:fldChar w:fldCharType="begin" w:fldLock="1"/>
                              </w:r>
                              <w:r w:rsidR="00A85DF3">
                                <w:rPr>
                                  <w:b w:val="0"/>
                                  <w:color w:val="000000" w:themeColor="text1"/>
                                  <w:lang w:val="en-CA"/>
                                </w:rPr>
                                <w:instrText>ADDIN CSL_CITATION { "citationItems" : [ { "id" : "ITEM-1", "itemData" : { "author" : [ { "dropping-particle" : "", "family" : "Tarabichi", "given" : "Muaaz", "non-dropping-particle" : "", "parse-names" : false, "suffix" : "" }, { "dropping-particle" : "", "family" : "Marchioni", "given" : "Daniele", "non-dropping-particle" : "", "parse-names" : false, "suffix" : "" }, { "dropping-particle" : "", "family" : "Presutti", "given" : "Livio", "non-dropping-particle" : "", "parse-names" : false, "suffix" : "" }, { "dropping-particle" : "", "family" : "Pothier", "given" : "Dave", "non-dropping-particle" : "", "parse-names" : false, "suffix" : "" }, { "dropping-particle" : "", "family" : "Nogueira", "given" : "Joao Flavio", "non-dropping-particle" : "", "parse-names" : false, "suffix" : "" } ], "id" : "ITEM-1", "issued" : { "date-parts" : [ [ "2011" ] ] }, "number-of-pages" : "8, 17", "publisher-place" : "Dubai,UAE; Modena, Italy; Toronto, Canada; Fortaleza, Brazil", "title" : "Endoscopic Transcanal Ear Anatomy and Dissection Manual", "type" : "report" }, "uris" : [ "http://www.mendeley.com/documents/?uuid=30486a10-b8a0-46cf-aaac-83cd6d65e37e" ] } ], "mendeley" : { "formattedCitation" : "[32]", "plainTextFormattedCitation" : "[32]", "previouslyFormattedCitation" : "[32]" }, "properties" : { "noteIndex" : 0 }, "schema" : "https://github.com/citation-style-language/schema/raw/master/csl-citation.json" }</w:instrText>
                              </w:r>
                              <w:r w:rsidR="00A85DF3">
                                <w:rPr>
                                  <w:b w:val="0"/>
                                  <w:color w:val="000000" w:themeColor="text1"/>
                                  <w:lang w:val="en-CA"/>
                                </w:rPr>
                                <w:fldChar w:fldCharType="separate"/>
                              </w:r>
                              <w:r w:rsidR="00A85DF3" w:rsidRPr="00A85DF3">
                                <w:rPr>
                                  <w:b w:val="0"/>
                                  <w:noProof/>
                                  <w:color w:val="000000" w:themeColor="text1"/>
                                  <w:lang w:val="en-CA"/>
                                </w:rPr>
                                <w:t>[32]</w:t>
                              </w:r>
                              <w:r w:rsidR="00A85DF3">
                                <w:rPr>
                                  <w:b w:val="0"/>
                                  <w:color w:val="000000" w:themeColor="text1"/>
                                  <w:lang w:val="en-CA"/>
                                </w:rPr>
                                <w:fldChar w:fldCharType="end"/>
                              </w:r>
                              <w:r w:rsidR="00A85DF3">
                                <w:rPr>
                                  <w:b w:val="0"/>
                                  <w:color w:val="000000" w:themeColor="text1"/>
                                  <w:lang w:val="en-CA"/>
                                </w:rPr>
                                <w:t xml:space="preserve"> </w:t>
                              </w:r>
                              <w:r w:rsidR="00A85DF3">
                                <w:rPr>
                                  <w:b w:val="0"/>
                                  <w:color w:val="000000" w:themeColor="text1"/>
                                  <w:lang w:val="en-CA"/>
                                </w:rPr>
                                <w:fldChar w:fldCharType="begin" w:fldLock="1"/>
                              </w:r>
                              <w:r w:rsidR="00A85DF3">
                                <w:rPr>
                                  <w:b w:val="0"/>
                                  <w:color w:val="000000" w:themeColor="text1"/>
                                  <w:lang w:val="en-CA"/>
                                </w:rPr>
                                <w:instrText>ADDIN CSL_CITATION { "citationItems" : [ { "id" : "ITEM-1", "itemData" : { "author" : [ { "dropping-particle" : "", "family" : "Pollak", "given" : "Natasha", "non-dropping-particle" : "", "parse-names" : false, "suffix" : "" }, { "dropping-particle" : "", "family" : "Azadarmaki", "given" : "Roya", "non-dropping-particle" : "", "parse-names" : false, "suffix" : "" }, { "dropping-particle" : "", "family" : "Ahmad", "given" : "Sidrah", "non-dropping-particle" : "", "parse-names" : false, "suffix" : "" } ], "id" : "ITEM-1", "issue" : "January", "issued" : { "date-parts" : [ [ "2016" ] ] }, "title" : "Endoscopic Treatment of Middle Ear Myoclonus with Stapedius and Tensor Tympani Section : A New Minimally-Invasive ... Endoscopic Treatment of Middle Ear Myoclonus with Stapedius and Tensor Tympani Section : A New Minimally-Invasive Approach", "type" : "article-journal" }, "uris" : [ "http://www.mendeley.com/documents/?uuid=3487c4ed-2d04-40bc-8c09-12974f194756" ] } ], "mendeley" : { "formattedCitation" : "[33]", "plainTextFormattedCitation" : "[33]", "previouslyFormattedCitation" : "[33]" }, "properties" : { "noteIndex" : 0 }, "schema" : "https://github.com/citation-style-language/schema/raw/master/csl-citation.json" }</w:instrText>
                              </w:r>
                              <w:r w:rsidR="00A85DF3">
                                <w:rPr>
                                  <w:b w:val="0"/>
                                  <w:color w:val="000000" w:themeColor="text1"/>
                                  <w:lang w:val="en-CA"/>
                                </w:rPr>
                                <w:fldChar w:fldCharType="separate"/>
                              </w:r>
                              <w:r w:rsidR="00A85DF3" w:rsidRPr="00A85DF3">
                                <w:rPr>
                                  <w:b w:val="0"/>
                                  <w:noProof/>
                                  <w:color w:val="000000" w:themeColor="text1"/>
                                  <w:lang w:val="en-CA"/>
                                </w:rPr>
                                <w:t>[33]</w:t>
                              </w:r>
                              <w:r w:rsidR="00A85DF3">
                                <w:rPr>
                                  <w:b w:val="0"/>
                                  <w:color w:val="000000" w:themeColor="text1"/>
                                  <w:lang w:val="en-CA"/>
                                </w:rPr>
                                <w:fldChar w:fldCharType="end"/>
                              </w:r>
                              <w:r w:rsidR="00A85DF3">
                                <w:rPr>
                                  <w:b w:val="0"/>
                                  <w:color w:val="000000" w:themeColor="text1"/>
                                  <w:lang w:val="en-CA"/>
                                </w:rPr>
                                <w:t xml:space="preserve"> </w:t>
                              </w:r>
                              <w:r w:rsidR="00A85DF3">
                                <w:rPr>
                                  <w:b w:val="0"/>
                                  <w:color w:val="000000" w:themeColor="text1"/>
                                  <w:lang w:val="en-CA"/>
                                </w:rPr>
                                <w:fldChar w:fldCharType="begin" w:fldLock="1"/>
                              </w:r>
                              <w:r w:rsidR="00A85DF3">
                                <w:rPr>
                                  <w:b w:val="0"/>
                                  <w:color w:val="000000" w:themeColor="text1"/>
                                  <w:lang w:val="en-CA"/>
                                </w:rPr>
                                <w:instrText>ADDIN CSL_CITATION { "citationItems" : [ { "id" : "ITEM-1", "itemData" : { "author" : [ { "dropping-particle" : "", "family" : "Fl\u00e1vio", "given" : "Jo\u00e3o", "non-dropping-particle" : "", "parse-names" : false, "suffix" : "" }, { "dropping-particle" : "", "family" : "J\u00fanior", "given" : "Nogueira", "non-dropping-particle" : "", "parse-names" : false, "suffix" : "" }, { "dropping-particle" : "", "family" : "Cruz", "given" : "Daniel Nogueira", "non-dropping-particle" : "", "parse-names" : false, "suffix" : "" } ], "id" : "ITEM-1", "issued" : { "date-parts" : [ [ "2009" ] ] }, "page" : "421-425", "title" : "Ear Endoscopic Surgery : Dissection of the Middle Ear", "type" : "article-journal" }, "uris" : [ "http://www.mendeley.com/documents/?uuid=16ee1ea6-ae00-4a17-bfb0-c2a86c06359a" ] } ], "mendeley" : { "formattedCitation" : "[34]", "plainTextFormattedCitation" : "[34]" }, "properties" : { "noteIndex" : 0 }, "schema" : "https://github.com/citation-style-language/schema/raw/master/csl-citation.json" }</w:instrText>
                              </w:r>
                              <w:r w:rsidR="00A85DF3">
                                <w:rPr>
                                  <w:b w:val="0"/>
                                  <w:color w:val="000000" w:themeColor="text1"/>
                                  <w:lang w:val="en-CA"/>
                                </w:rPr>
                                <w:fldChar w:fldCharType="separate"/>
                              </w:r>
                              <w:r w:rsidR="00A85DF3" w:rsidRPr="00A85DF3">
                                <w:rPr>
                                  <w:b w:val="0"/>
                                  <w:noProof/>
                                  <w:color w:val="000000" w:themeColor="text1"/>
                                  <w:lang w:val="en-CA"/>
                                </w:rPr>
                                <w:t>[34]</w:t>
                              </w:r>
                              <w:r w:rsidR="00A85DF3">
                                <w:rPr>
                                  <w:b w:val="0"/>
                                  <w:color w:val="000000" w:themeColor="text1"/>
                                  <w:lang w:val="en-CA"/>
                                </w:rPr>
                                <w:fldChar w:fldCharType="end"/>
                              </w:r>
                              <w:r w:rsidRPr="00ED74C5">
                                <w:rPr>
                                  <w:b w:val="0"/>
                                  <w:color w:val="000000" w:themeColor="text1"/>
                                  <w:lang w:val="en-CA"/>
                                </w:rPr>
                                <w:t>.</w:t>
                              </w:r>
                              <w:r w:rsidR="009F4B80">
                                <w:rPr>
                                  <w:b w:val="0"/>
                                  <w:color w:val="000000" w:themeColor="text1"/>
                                  <w:lang w:val="en-C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2D7B0" id="Group_x0020_46" o:spid="_x0000_s1026" style="position:absolute;left:0;text-align:left;margin-left:.85pt;margin-top:74.15pt;width:378.15pt;height:256.85pt;z-index:251702272;mso-width-relative:margin;mso-height-relative:margin" coordsize="6400800,43475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&#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4" o:spid="_x0000_s1027" type="#_x0000_t75" alt="Committee%20Meeting/middle%20ear%20anatomy.png" style="position:absolute;width:6400800;height:3762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D&#10;OtTDAAAA2wAAAA8AAABkcnMvZG93bnJldi54bWxEj0FLAzEUhO+C/yE8oTebWEqVtWkRobWFIrR6&#10;8fZInpvFzcuyebbbf98UBI/DzHzDzJdDbNWR+twktvAwNqCIXfIN1xY+P1b3T6CyIHtsE5OFM2VY&#10;Lm5v5lj5dOI9HQ9SqwLhXKGFINJVWmcXKGIep464eN+pjyhF9rX2PZ4KPLZ6YsxMR2y4LATs6DWQ&#10;+zn8RguCG3Lv8XG9NUbOdVjv8OvNWTu6G16eQQkN8h/+a2+8hekUrl/KD9CLC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cM61MMAAADbAAAADwAAAAAAAAAAAAAAAACcAgAA&#10;ZHJzL2Rvd25yZXYueG1sUEsFBgAAAAAEAAQA9wAAAIwDAAAAAA==&#10;">
                  <v:imagedata r:id="rId10" o:title="Committee%20Meeting/middle%20ear%20anatomy.png"/>
                  <v:path arrowok="t"/>
                </v:shape>
                <v:shapetype id="_x0000_t202" coordsize="21600,21600" o:spt="202" path="m0,0l0,21600,21600,21600,21600,0xe">
                  <v:stroke joinstyle="miter"/>
                  <v:path gradientshapeok="t" o:connecttype="rect"/>
                </v:shapetype>
                <v:shape id="Text_x0020_Box_x0020_45" o:spid="_x0000_s1028" type="#_x0000_t202" style="position:absolute;top:3823063;width:6400800;height:524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5ljbxQAA&#10;ANsAAAAPAAAAZHJzL2Rvd25yZXYueG1sRI9Pa8JAFMTvBb/D8oReim4aWpHoKta00EN70IrnR/aZ&#10;BLNvw+6aP9++Wyh4HGbmN8x6O5hGdOR8bVnB8zwBQVxYXXOp4PTzMVuC8AFZY2OZFIzkYbuZPKwx&#10;07bnA3XHUIoIYZ+hgiqENpPSFxUZ9HPbEkfvYp3BEKUrpXbYR7hpZJokC2mw5rhQYUv7iorr8WYU&#10;LHJ36w+8f8pP71/43Zbp+W08K/U4HXYrEIGGcA//tz+1gpdX+PsSf4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rmWNvFAAAA2wAAAA8AAAAAAAAAAAAAAAAAlwIAAGRycy9k&#10;b3ducmV2LnhtbFBLBQYAAAAABAAEAPUAAACJAwAAAAA=&#10;" stroked="f">
                  <v:textbox inset="0,0,0,0">
                    <w:txbxContent>
                      <w:p w14:paraId="411F78F5" w14:textId="48D8618C" w:rsidR="00ED74C5" w:rsidRPr="00ED74C5" w:rsidRDefault="00ED74C5" w:rsidP="00ED74C5">
                        <w:pPr>
                          <w:pStyle w:val="Caption"/>
                          <w:rPr>
                            <w:b w:val="0"/>
                            <w:color w:val="000000" w:themeColor="text1"/>
                          </w:rPr>
                        </w:pPr>
                        <w:bookmarkStart w:id="3" w:name="_Ref495442820"/>
                        <w:r w:rsidRPr="00ED74C5">
                          <w:rPr>
                            <w:color w:val="000000" w:themeColor="text1"/>
                          </w:rPr>
                          <w:t xml:space="preserve">Figure </w:t>
                        </w:r>
                        <w:r w:rsidRPr="00ED74C5">
                          <w:rPr>
                            <w:color w:val="000000" w:themeColor="text1"/>
                          </w:rPr>
                          <w:fldChar w:fldCharType="begin"/>
                        </w:r>
                        <w:r w:rsidRPr="00ED74C5">
                          <w:rPr>
                            <w:color w:val="000000" w:themeColor="text1"/>
                          </w:rPr>
                          <w:instrText xml:space="preserve"> SEQ Figure \* ARABIC </w:instrText>
                        </w:r>
                        <w:r w:rsidRPr="00ED74C5">
                          <w:rPr>
                            <w:color w:val="000000" w:themeColor="text1"/>
                          </w:rPr>
                          <w:fldChar w:fldCharType="separate"/>
                        </w:r>
                        <w:r w:rsidRPr="00ED74C5">
                          <w:rPr>
                            <w:noProof/>
                            <w:color w:val="000000" w:themeColor="text1"/>
                          </w:rPr>
                          <w:t>1</w:t>
                        </w:r>
                        <w:r w:rsidRPr="00ED74C5">
                          <w:rPr>
                            <w:color w:val="000000" w:themeColor="text1"/>
                          </w:rPr>
                          <w:fldChar w:fldCharType="end"/>
                        </w:r>
                        <w:bookmarkEnd w:id="3"/>
                        <w:r w:rsidRPr="00ED74C5">
                          <w:rPr>
                            <w:color w:val="000000" w:themeColor="text1"/>
                          </w:rPr>
                          <w:t>:</w:t>
                        </w:r>
                        <w:r w:rsidRPr="00ED74C5">
                          <w:rPr>
                            <w:b w:val="0"/>
                            <w:color w:val="000000" w:themeColor="text1"/>
                          </w:rPr>
                          <w:t xml:space="preserve"> </w:t>
                        </w:r>
                        <w:r w:rsidRPr="00ED74C5">
                          <w:rPr>
                            <w:b w:val="0"/>
                            <w:color w:val="000000" w:themeColor="text1"/>
                            <w:lang w:val="en-CA"/>
                          </w:rPr>
                          <w:t>These are endoscopic images through the ear canal during a dissection of the middle ear. I, incus; m, malleus; s, stapes (the ossicles); p, promontory; ch, chorda tympani; rw, round window niche; A</w:t>
                        </w:r>
                        <w:r>
                          <w:rPr>
                            <w:b w:val="0"/>
                            <w:color w:val="000000" w:themeColor="text1"/>
                            <w:lang w:val="en-CA"/>
                          </w:rPr>
                          <w:t>ES, anterior epitympanic space;</w:t>
                        </w:r>
                        <w:r w:rsidRPr="00ED74C5">
                          <w:rPr>
                            <w:b w:val="0"/>
                            <w:color w:val="000000" w:themeColor="text1"/>
                            <w:lang w:val="en-CA"/>
                          </w:rPr>
                          <w:t xml:space="preserve"> ST, sinus tympani; NF, facial nerve, CSL, lateral semi-circular canal and entry into the mastoid antrum; AM, entry to the mastoid antrum</w:t>
                        </w:r>
                        <w:r w:rsidR="00E97579">
                          <w:rPr>
                            <w:b w:val="0"/>
                            <w:color w:val="000000" w:themeColor="text1"/>
                            <w:lang w:val="en-CA"/>
                          </w:rPr>
                          <w:t xml:space="preserve"> </w:t>
                        </w:r>
                        <w:r w:rsidR="00A85DF3">
                          <w:rPr>
                            <w:b w:val="0"/>
                            <w:color w:val="000000" w:themeColor="text1"/>
                            <w:lang w:val="en-CA"/>
                          </w:rPr>
                          <w:fldChar w:fldCharType="begin" w:fldLock="1"/>
                        </w:r>
                        <w:r w:rsidR="00A85DF3">
                          <w:rPr>
                            <w:b w:val="0"/>
                            <w:color w:val="000000" w:themeColor="text1"/>
                            <w:lang w:val="en-CA"/>
                          </w:rPr>
                          <w:instrText>ADDIN CSL_CITATION { "citationItems" : [ { "id" : "ITEM-1", "itemData" : { "author" : [ { "dropping-particle" : "", "family" : "Tarabichi", "given" : "Muaaz", "non-dropping-particle" : "", "parse-names" : false, "suffix" : "" }, { "dropping-particle" : "", "family" : "Marchioni", "given" : "Daniele", "non-dropping-particle" : "", "parse-names" : false, "suffix" : "" }, { "dropping-particle" : "", "family" : "Presutti", "given" : "Livio", "non-dropping-particle" : "", "parse-names" : false, "suffix" : "" }, { "dropping-particle" : "", "family" : "Pothier", "given" : "Dave", "non-dropping-particle" : "", "parse-names" : false, "suffix" : "" }, { "dropping-particle" : "", "family" : "Nogueira", "given" : "Joao Flavio", "non-dropping-particle" : "", "parse-names" : false, "suffix" : "" } ], "id" : "ITEM-1", "issued" : { "date-parts" : [ [ "2011" ] ] }, "number-of-pages" : "8, 17", "publisher-place" : "Dubai,UAE; Modena, Italy; Toronto, Canada; Fortaleza, Brazil", "title" : "Endoscopic Transcanal Ear Anatomy and Dissection Manual", "type" : "report" }, "uris" : [ "http://www.mendeley.com/documents/?uuid=30486a10-b8a0-46cf-aaac-83cd6d65e37e" ] } ], "mendeley" : { "formattedCitation" : "[32]", "plainTextFormattedCitation" : "[32]", "previouslyFormattedCitation" : "[32]" }, "properties" : { "noteIndex" : 0 }, "schema" : "https://github.com/citation-style-language/schema/raw/master/csl-citation.json" }</w:instrText>
                        </w:r>
                        <w:r w:rsidR="00A85DF3">
                          <w:rPr>
                            <w:b w:val="0"/>
                            <w:color w:val="000000" w:themeColor="text1"/>
                            <w:lang w:val="en-CA"/>
                          </w:rPr>
                          <w:fldChar w:fldCharType="separate"/>
                        </w:r>
                        <w:r w:rsidR="00A85DF3" w:rsidRPr="00A85DF3">
                          <w:rPr>
                            <w:b w:val="0"/>
                            <w:noProof/>
                            <w:color w:val="000000" w:themeColor="text1"/>
                            <w:lang w:val="en-CA"/>
                          </w:rPr>
                          <w:t>[32]</w:t>
                        </w:r>
                        <w:r w:rsidR="00A85DF3">
                          <w:rPr>
                            <w:b w:val="0"/>
                            <w:color w:val="000000" w:themeColor="text1"/>
                            <w:lang w:val="en-CA"/>
                          </w:rPr>
                          <w:fldChar w:fldCharType="end"/>
                        </w:r>
                        <w:r w:rsidR="00A85DF3">
                          <w:rPr>
                            <w:b w:val="0"/>
                            <w:color w:val="000000" w:themeColor="text1"/>
                            <w:lang w:val="en-CA"/>
                          </w:rPr>
                          <w:t xml:space="preserve"> </w:t>
                        </w:r>
                        <w:r w:rsidR="00A85DF3">
                          <w:rPr>
                            <w:b w:val="0"/>
                            <w:color w:val="000000" w:themeColor="text1"/>
                            <w:lang w:val="en-CA"/>
                          </w:rPr>
                          <w:fldChar w:fldCharType="begin" w:fldLock="1"/>
                        </w:r>
                        <w:r w:rsidR="00A85DF3">
                          <w:rPr>
                            <w:b w:val="0"/>
                            <w:color w:val="000000" w:themeColor="text1"/>
                            <w:lang w:val="en-CA"/>
                          </w:rPr>
                          <w:instrText>ADDIN CSL_CITATION { "citationItems" : [ { "id" : "ITEM-1", "itemData" : { "author" : [ { "dropping-particle" : "", "family" : "Pollak", "given" : "Natasha", "non-dropping-particle" : "", "parse-names" : false, "suffix" : "" }, { "dropping-particle" : "", "family" : "Azadarmaki", "given" : "Roya", "non-dropping-particle" : "", "parse-names" : false, "suffix" : "" }, { "dropping-particle" : "", "family" : "Ahmad", "given" : "Sidrah", "non-dropping-particle" : "", "parse-names" : false, "suffix" : "" } ], "id" : "ITEM-1", "issue" : "January", "issued" : { "date-parts" : [ [ "2016" ] ] }, "title" : "Endoscopic Treatment of Middle Ear Myoclonus with Stapedius and Tensor Tympani Section : A New Minimally-Invasive ... Endoscopic Treatment of Middle Ear Myoclonus with Stapedius and Tensor Tympani Section : A New Minimally-Invasive Approach", "type" : "article-journal" }, "uris" : [ "http://www.mendeley.com/documents/?uuid=3487c4ed-2d04-40bc-8c09-12974f194756" ] } ], "mendeley" : { "formattedCitation" : "[33]", "plainTextFormattedCitation" : "[33]", "previouslyFormattedCitation" : "[33]" }, "properties" : { "noteIndex" : 0 }, "schema" : "https://github.com/citation-style-language/schema/raw/master/csl-citation.json" }</w:instrText>
                        </w:r>
                        <w:r w:rsidR="00A85DF3">
                          <w:rPr>
                            <w:b w:val="0"/>
                            <w:color w:val="000000" w:themeColor="text1"/>
                            <w:lang w:val="en-CA"/>
                          </w:rPr>
                          <w:fldChar w:fldCharType="separate"/>
                        </w:r>
                        <w:r w:rsidR="00A85DF3" w:rsidRPr="00A85DF3">
                          <w:rPr>
                            <w:b w:val="0"/>
                            <w:noProof/>
                            <w:color w:val="000000" w:themeColor="text1"/>
                            <w:lang w:val="en-CA"/>
                          </w:rPr>
                          <w:t>[33]</w:t>
                        </w:r>
                        <w:r w:rsidR="00A85DF3">
                          <w:rPr>
                            <w:b w:val="0"/>
                            <w:color w:val="000000" w:themeColor="text1"/>
                            <w:lang w:val="en-CA"/>
                          </w:rPr>
                          <w:fldChar w:fldCharType="end"/>
                        </w:r>
                        <w:r w:rsidR="00A85DF3">
                          <w:rPr>
                            <w:b w:val="0"/>
                            <w:color w:val="000000" w:themeColor="text1"/>
                            <w:lang w:val="en-CA"/>
                          </w:rPr>
                          <w:t xml:space="preserve"> </w:t>
                        </w:r>
                        <w:r w:rsidR="00A85DF3">
                          <w:rPr>
                            <w:b w:val="0"/>
                            <w:color w:val="000000" w:themeColor="text1"/>
                            <w:lang w:val="en-CA"/>
                          </w:rPr>
                          <w:fldChar w:fldCharType="begin" w:fldLock="1"/>
                        </w:r>
                        <w:r w:rsidR="00A85DF3">
                          <w:rPr>
                            <w:b w:val="0"/>
                            <w:color w:val="000000" w:themeColor="text1"/>
                            <w:lang w:val="en-CA"/>
                          </w:rPr>
                          <w:instrText>ADDIN CSL_CITATION { "citationItems" : [ { "id" : "ITEM-1", "itemData" : { "author" : [ { "dropping-particle" : "", "family" : "Fl\u00e1vio", "given" : "Jo\u00e3o", "non-dropping-particle" : "", "parse-names" : false, "suffix" : "" }, { "dropping-particle" : "", "family" : "J\u00fanior", "given" : "Nogueira", "non-dropping-particle" : "", "parse-names" : false, "suffix" : "" }, { "dropping-particle" : "", "family" : "Cruz", "given" : "Daniel Nogueira", "non-dropping-particle" : "", "parse-names" : false, "suffix" : "" } ], "id" : "ITEM-1", "issued" : { "date-parts" : [ [ "2009" ] ] }, "page" : "421-425", "title" : "Ear Endoscopic Surgery : Dissection of the Middle Ear", "type" : "article-journal" }, "uris" : [ "http://www.mendeley.com/documents/?uuid=16ee1ea6-ae00-4a17-bfb0-c2a86c06359a" ] } ], "mendeley" : { "formattedCitation" : "[34]", "plainTextFormattedCitation" : "[34]" }, "properties" : { "noteIndex" : 0 }, "schema" : "https://github.com/citation-style-language/schema/raw/master/csl-citation.json" }</w:instrText>
                        </w:r>
                        <w:r w:rsidR="00A85DF3">
                          <w:rPr>
                            <w:b w:val="0"/>
                            <w:color w:val="000000" w:themeColor="text1"/>
                            <w:lang w:val="en-CA"/>
                          </w:rPr>
                          <w:fldChar w:fldCharType="separate"/>
                        </w:r>
                        <w:r w:rsidR="00A85DF3" w:rsidRPr="00A85DF3">
                          <w:rPr>
                            <w:b w:val="0"/>
                            <w:noProof/>
                            <w:color w:val="000000" w:themeColor="text1"/>
                            <w:lang w:val="en-CA"/>
                          </w:rPr>
                          <w:t>[34]</w:t>
                        </w:r>
                        <w:r w:rsidR="00A85DF3">
                          <w:rPr>
                            <w:b w:val="0"/>
                            <w:color w:val="000000" w:themeColor="text1"/>
                            <w:lang w:val="en-CA"/>
                          </w:rPr>
                          <w:fldChar w:fldCharType="end"/>
                        </w:r>
                        <w:r w:rsidRPr="00ED74C5">
                          <w:rPr>
                            <w:b w:val="0"/>
                            <w:color w:val="000000" w:themeColor="text1"/>
                            <w:lang w:val="en-CA"/>
                          </w:rPr>
                          <w:t>.</w:t>
                        </w:r>
                        <w:r w:rsidR="009F4B80">
                          <w:rPr>
                            <w:b w:val="0"/>
                            <w:color w:val="000000" w:themeColor="text1"/>
                            <w:lang w:val="en-CA"/>
                          </w:rPr>
                          <w:t xml:space="preserve"> </w:t>
                        </w:r>
                      </w:p>
                    </w:txbxContent>
                  </v:textbox>
                </v:shape>
                <w10:wrap type="square"/>
              </v:group>
            </w:pict>
          </mc:Fallback>
        </mc:AlternateContent>
      </w:r>
      <w:r w:rsidR="0092468B">
        <w:t xml:space="preserve">Traditionally, </w:t>
      </w:r>
      <w:r w:rsidR="001D6755">
        <w:t xml:space="preserve">the middle ear space is accessed </w:t>
      </w:r>
      <w:r w:rsidR="0092468B">
        <w:t>by</w:t>
      </w:r>
      <w:r w:rsidR="009618CA">
        <w:t xml:space="preserve"> cutting away tissue</w:t>
      </w:r>
      <w:r w:rsidR="0092468B">
        <w:t xml:space="preserve"> </w:t>
      </w:r>
      <w:r w:rsidR="009618CA">
        <w:t xml:space="preserve">through </w:t>
      </w:r>
      <w:r w:rsidR="0092468B">
        <w:t xml:space="preserve">a postauricular incision, as shown in Panel 1 of </w:t>
      </w:r>
      <w:r w:rsidR="0092468B">
        <w:fldChar w:fldCharType="begin"/>
      </w:r>
      <w:r w:rsidR="0092468B">
        <w:instrText xml:space="preserve"> REF _Ref494929858 \h </w:instrText>
      </w:r>
      <w:r w:rsidR="0092468B">
        <w:fldChar w:fldCharType="separate"/>
      </w:r>
      <w:r w:rsidR="00323919" w:rsidRPr="00992B8F">
        <w:t xml:space="preserve">Figure </w:t>
      </w:r>
      <w:r w:rsidR="00323919">
        <w:rPr>
          <w:noProof/>
        </w:rPr>
        <w:t>1</w:t>
      </w:r>
      <w:r w:rsidR="0092468B">
        <w:fldChar w:fldCharType="end"/>
      </w:r>
      <w:r w:rsidR="001D6755">
        <w:t xml:space="preserve">; </w:t>
      </w:r>
      <w:r w:rsidR="0092468B">
        <w:t xml:space="preserve">a microscope </w:t>
      </w:r>
      <w:r w:rsidR="001D6755">
        <w:t>is then used to</w:t>
      </w:r>
      <w:r w:rsidR="0092468B">
        <w:t xml:space="preserve"> visualize the surgical field. This is an invasive method of surgery, resulting in a scar</w:t>
      </w:r>
      <w:r w:rsidR="00376A85">
        <w:t xml:space="preserve"> and longer hospital stay </w:t>
      </w:r>
      <w:r w:rsidR="00376A85">
        <w:fldChar w:fldCharType="begin" w:fldLock="1"/>
      </w:r>
      <w:r w:rsidR="00376A85">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 "plainTextFormattedCitation" : "[1]", "previouslyFormattedCitation" : "[1]" }, "properties" : { "noteIndex" : 0 }, "schema" : "https://github.com/citation-style-language/schema/raw/master/csl-citation.json" }</w:instrText>
      </w:r>
      <w:r w:rsidR="00376A85">
        <w:fldChar w:fldCharType="separate"/>
      </w:r>
      <w:r w:rsidR="00376A85" w:rsidRPr="00376A85">
        <w:rPr>
          <w:noProof/>
        </w:rPr>
        <w:t>[1]</w:t>
      </w:r>
      <w:r w:rsidR="00376A85">
        <w:fldChar w:fldCharType="end"/>
      </w:r>
      <w:r w:rsidR="0092468B">
        <w:t xml:space="preserve">. </w:t>
      </w:r>
      <w:r w:rsidR="00FC549A">
        <w:t xml:space="preserve">A new approach to ear surgery </w:t>
      </w:r>
      <w:r w:rsidR="009618CA">
        <w:t>involves inserting an endoscope through the ear canal, a natural orifice,</w:t>
      </w:r>
      <w:r w:rsidR="00F7337C">
        <w:t xml:space="preserve"> </w:t>
      </w:r>
      <w:r w:rsidR="009618CA">
        <w:t xml:space="preserve">to </w:t>
      </w:r>
      <w:r w:rsidR="00F7337C">
        <w:t>provide direct access and a wide</w:t>
      </w:r>
      <w:r w:rsidR="00CA67D3">
        <w:t xml:space="preserve"> angle view into the middle ear</w:t>
      </w:r>
      <w:r w:rsidR="009618CA">
        <w:t>.</w:t>
      </w:r>
      <w:r w:rsidR="00CA67D3">
        <w:t xml:space="preserve"> Using an endoscope reduces</w:t>
      </w:r>
      <w:r w:rsidR="00F7337C">
        <w:t xml:space="preserve"> the time required to gain access, drill bone for exposure and close during middle ear surgery </w:t>
      </w:r>
      <w:r w:rsidR="00CA67D3">
        <w:t xml:space="preserve">and </w:t>
      </w:r>
      <w:r w:rsidR="001D6755">
        <w:t xml:space="preserve">enables </w:t>
      </w:r>
      <w:r w:rsidR="00CA67D3">
        <w:t>visualization of</w:t>
      </w:r>
      <w:r w:rsidR="00F7337C">
        <w:t xml:space="preserve"> hidden recesses within the middle ear</w:t>
      </w:r>
      <w:r w:rsidR="001D6755">
        <w:t>,</w:t>
      </w:r>
      <w:r w:rsidR="00F7337C">
        <w:t xml:space="preserve"> including the sinus tympani, anterior and posterior epitympanum and hypotympanum </w:t>
      </w:r>
      <w:r w:rsidR="00EA2CD2">
        <w:fldChar w:fldCharType="begin" w:fldLock="1"/>
      </w:r>
      <w:r w:rsidR="00376A85">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EA2CD2">
        <w:fldChar w:fldCharType="separate"/>
      </w:r>
      <w:r w:rsidR="00376A85" w:rsidRPr="00376A85">
        <w:rPr>
          <w:noProof/>
        </w:rPr>
        <w:t>[2]</w:t>
      </w:r>
      <w:r w:rsidR="00EA2CD2">
        <w:fldChar w:fldCharType="end"/>
      </w:r>
      <w:r w:rsidR="00EA2CD2">
        <w:fldChar w:fldCharType="begin" w:fldLock="1"/>
      </w:r>
      <w:r w:rsidR="00376A85">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EA2CD2">
        <w:fldChar w:fldCharType="separate"/>
      </w:r>
      <w:r w:rsidR="00376A85" w:rsidRPr="00376A85">
        <w:rPr>
          <w:noProof/>
        </w:rPr>
        <w:t>[3]</w:t>
      </w:r>
      <w:r w:rsidR="00EA2CD2">
        <w:fldChar w:fldCharType="end"/>
      </w:r>
      <w:r w:rsidR="00EA2CD2">
        <w:rPr>
          <w:rFonts w:cs="Arial"/>
        </w:rPr>
        <w:fldChar w:fldCharType="begin" w:fldLock="1"/>
      </w:r>
      <w:r w:rsidR="00376A85">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EA2CD2">
        <w:rPr>
          <w:rFonts w:cs="Arial"/>
        </w:rPr>
        <w:fldChar w:fldCharType="separate"/>
      </w:r>
      <w:r w:rsidR="00376A85" w:rsidRPr="00376A85">
        <w:rPr>
          <w:rFonts w:cs="Arial"/>
          <w:noProof/>
        </w:rPr>
        <w:t>[4]</w:t>
      </w:r>
      <w:r w:rsidR="00EA2CD2">
        <w:rPr>
          <w:rFonts w:cs="Arial"/>
        </w:rPr>
        <w:fldChar w:fldCharType="end"/>
      </w:r>
      <w:r w:rsidR="00EA2CD2">
        <w:fldChar w:fldCharType="begin" w:fldLock="1"/>
      </w:r>
      <w:r w:rsidR="00376A85">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EA2CD2">
        <w:fldChar w:fldCharType="separate"/>
      </w:r>
      <w:r w:rsidR="00376A85" w:rsidRPr="00376A85">
        <w:rPr>
          <w:noProof/>
        </w:rPr>
        <w:t>[5]</w:t>
      </w:r>
      <w:r w:rsidR="00EA2CD2">
        <w:fldChar w:fldCharType="end"/>
      </w:r>
      <w:r w:rsidR="00F7337C">
        <w:t>. As well, the endoscope allows visualization past the shaft of the instrument, such as the drill, which is a problem during microscopic surgery</w:t>
      </w:r>
      <w:r w:rsidR="00CA67D3">
        <w:t xml:space="preserve"> </w:t>
      </w:r>
      <w:r w:rsidR="00EA2CD2">
        <w:fldChar w:fldCharType="begin" w:fldLock="1"/>
      </w:r>
      <w:r w:rsidR="00376A85">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EA2CD2">
        <w:fldChar w:fldCharType="separate"/>
      </w:r>
      <w:r w:rsidR="00376A85" w:rsidRPr="00376A85">
        <w:rPr>
          <w:noProof/>
        </w:rPr>
        <w:t>[6]</w:t>
      </w:r>
      <w:r w:rsidR="00EA2CD2">
        <w:fldChar w:fldCharType="end"/>
      </w:r>
      <w:r w:rsidR="00F7337C">
        <w:t xml:space="preserve">. </w:t>
      </w:r>
      <w:r w:rsidR="00CA67D3">
        <w:t xml:space="preserve">Panel 3 A and B in </w:t>
      </w:r>
      <w:r w:rsidR="00CA67D3">
        <w:fldChar w:fldCharType="begin"/>
      </w:r>
      <w:r w:rsidR="00CA67D3">
        <w:instrText xml:space="preserve"> REF _Ref494929858 \h </w:instrText>
      </w:r>
      <w:r w:rsidR="00663FF9">
        <w:instrText xml:space="preserve"> \* MERGEFORMAT </w:instrText>
      </w:r>
      <w:r w:rsidR="00CA67D3">
        <w:fldChar w:fldCharType="separate"/>
      </w:r>
      <w:r w:rsidR="00323919" w:rsidRPr="00992B8F">
        <w:t xml:space="preserve">Figure </w:t>
      </w:r>
      <w:r w:rsidR="00323919">
        <w:rPr>
          <w:noProof/>
        </w:rPr>
        <w:t>1</w:t>
      </w:r>
      <w:r w:rsidR="00CA67D3">
        <w:fldChar w:fldCharType="end"/>
      </w:r>
      <w:r w:rsidR="00CA67D3">
        <w:t xml:space="preserve"> </w:t>
      </w:r>
      <w:r w:rsidR="00F7337C">
        <w:t xml:space="preserve">show the difference in operating room setup </w:t>
      </w:r>
      <w:r w:rsidR="001D6755">
        <w:t>when using</w:t>
      </w:r>
      <w:r w:rsidR="00F7337C">
        <w:t xml:space="preserve"> the microscope</w:t>
      </w:r>
      <w:r w:rsidR="00FC549A">
        <w:t xml:space="preserve"> v</w:t>
      </w:r>
      <w:r w:rsidR="001D6755">
        <w:t>ersu</w:t>
      </w:r>
      <w:r w:rsidR="00FC549A">
        <w:t>s the endoscope</w:t>
      </w:r>
      <w:r w:rsidR="00F7337C">
        <w:t xml:space="preserve">. </w:t>
      </w:r>
      <w:r w:rsidR="009618CA">
        <w:t xml:space="preserve">Panel 3 C and D in </w:t>
      </w:r>
      <w:r w:rsidR="009618CA">
        <w:fldChar w:fldCharType="begin"/>
      </w:r>
      <w:r w:rsidR="009618CA">
        <w:instrText xml:space="preserve"> REF _Ref494929858 \h  \* MERGEFORMAT </w:instrText>
      </w:r>
      <w:r w:rsidR="009618CA">
        <w:fldChar w:fldCharType="separate"/>
      </w:r>
      <w:r w:rsidR="00323919" w:rsidRPr="00992B8F">
        <w:t xml:space="preserve">Figure </w:t>
      </w:r>
      <w:r w:rsidR="00323919">
        <w:rPr>
          <w:noProof/>
        </w:rPr>
        <w:t>1</w:t>
      </w:r>
      <w:r w:rsidR="009618CA">
        <w:fldChar w:fldCharType="end"/>
      </w:r>
      <w:r w:rsidR="009618CA">
        <w:t xml:space="preserve"> show the difference in </w:t>
      </w:r>
      <w:r w:rsidR="001D6755">
        <w:t xml:space="preserve">field of </w:t>
      </w:r>
      <w:r w:rsidR="009618CA">
        <w:t xml:space="preserve">view between the microscope and endoscope. </w:t>
      </w:r>
      <w:r w:rsidR="00F7337C">
        <w:t xml:space="preserve"> </w:t>
      </w:r>
      <w:bookmarkStart w:id="4" w:name="_GoBack"/>
      <w:bookmarkEnd w:id="4"/>
    </w:p>
    <w:p w14:paraId="4234BD40" w14:textId="4D0FA307" w:rsidR="00F83E8A" w:rsidRDefault="0042119C" w:rsidP="00554C25">
      <w:pPr>
        <w:keepNext/>
        <w:jc w:val="center"/>
      </w:pPr>
      <w:r>
        <w:rPr>
          <w:noProof/>
          <w:lang w:bidi="ar-SA"/>
        </w:rPr>
        <w:lastRenderedPageBreak/>
        <w:drawing>
          <wp:inline distT="0" distB="0" distL="0" distR="0" wp14:anchorId="3B01C9FD" wp14:editId="6E1721AD">
            <wp:extent cx="6387465" cy="3579495"/>
            <wp:effectExtent l="0" t="0" r="0" b="1905"/>
            <wp:docPr id="7" name="Picture 7" descr="../Documents/GitHub/Grad-School/Committee%20Meeting/fig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Grad-School/Committee%20Meeting/figure%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465" cy="3579495"/>
                    </a:xfrm>
                    <a:prstGeom prst="rect">
                      <a:avLst/>
                    </a:prstGeom>
                    <a:noFill/>
                    <a:ln>
                      <a:noFill/>
                    </a:ln>
                  </pic:spPr>
                </pic:pic>
              </a:graphicData>
            </a:graphic>
          </wp:inline>
        </w:drawing>
      </w:r>
    </w:p>
    <w:p w14:paraId="7C4D15E4" w14:textId="4FFC077F" w:rsidR="008420CD" w:rsidRPr="00F83E8A" w:rsidRDefault="00F83E8A" w:rsidP="00663FF9">
      <w:pPr>
        <w:pStyle w:val="Caption"/>
        <w:jc w:val="both"/>
        <w:rPr>
          <w:b w:val="0"/>
          <w:color w:val="auto"/>
        </w:rPr>
      </w:pPr>
      <w:bookmarkStart w:id="5" w:name="_Ref494929858"/>
      <w:r w:rsidRPr="00992B8F">
        <w:rPr>
          <w:color w:val="auto"/>
        </w:rPr>
        <w:t xml:space="preserve">Figure </w:t>
      </w:r>
      <w:r w:rsidR="00EA2CD2" w:rsidRPr="00992B8F">
        <w:rPr>
          <w:color w:val="auto"/>
        </w:rPr>
        <w:fldChar w:fldCharType="begin"/>
      </w:r>
      <w:r w:rsidRPr="00992B8F">
        <w:rPr>
          <w:color w:val="auto"/>
        </w:rPr>
        <w:instrText xml:space="preserve"> SEQ Figure \* ARABIC </w:instrText>
      </w:r>
      <w:r w:rsidR="00EA2CD2" w:rsidRPr="00992B8F">
        <w:rPr>
          <w:color w:val="auto"/>
        </w:rPr>
        <w:fldChar w:fldCharType="separate"/>
      </w:r>
      <w:r w:rsidR="00ED74C5">
        <w:rPr>
          <w:noProof/>
          <w:color w:val="auto"/>
        </w:rPr>
        <w:t>2</w:t>
      </w:r>
      <w:r w:rsidR="00EA2CD2" w:rsidRPr="00992B8F">
        <w:rPr>
          <w:color w:val="auto"/>
        </w:rPr>
        <w:fldChar w:fldCharType="end"/>
      </w:r>
      <w:bookmarkEnd w:id="5"/>
      <w:r w:rsidRPr="00992B8F">
        <w:rPr>
          <w:color w:val="auto"/>
        </w:rPr>
        <w:t>:</w:t>
      </w:r>
      <w:r w:rsidRPr="00F83E8A">
        <w:rPr>
          <w:b w:val="0"/>
          <w:color w:val="auto"/>
        </w:rPr>
        <w:t xml:space="preserve"> Panel 1 shows the slits made to access the middle ear for invasive microscopic ear surgery </w:t>
      </w:r>
      <w:r w:rsidR="00EA2CD2" w:rsidRPr="00F83E8A">
        <w:rPr>
          <w:b w:val="0"/>
          <w:color w:val="auto"/>
        </w:rPr>
        <w:fldChar w:fldCharType="begin" w:fldLock="1"/>
      </w:r>
      <w:r w:rsidR="00376A85">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"[7]", "plainTextFormattedCitation" : "[7]", "previouslyFormattedCitation" : "[7]"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[7]</w:t>
      </w:r>
      <w:r w:rsidR="00EA2CD2"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w:t>
      </w:r>
      <w:r w:rsidR="0033273D">
        <w:rPr>
          <w:b w:val="0"/>
          <w:color w:val="auto"/>
        </w:rPr>
        <w:t xml:space="preserve">endoscopic ear surgery </w:t>
      </w:r>
      <w:r w:rsidR="00EA2CD2" w:rsidRPr="00F83E8A">
        <w:rPr>
          <w:b w:val="0"/>
          <w:color w:val="auto"/>
        </w:rPr>
        <w:fldChar w:fldCharType="begin" w:fldLock="1"/>
      </w:r>
      <w:r w:rsidR="00376A85">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"[8]", "plainTextFormattedCitation" : "[8]", "previouslyFormattedCitation" : "[8]"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[8]</w:t>
      </w:r>
      <w:r w:rsidR="00EA2CD2"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"[9]", "plainTextFormattedCitation" : "[9]", "previouslyFormattedCitation" : "[9]"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[9]</w:t>
      </w:r>
      <w:r w:rsidR="00EA2CD2" w:rsidRPr="00F83E8A">
        <w:rPr>
          <w:b w:val="0"/>
          <w:color w:val="auto"/>
        </w:rPr>
        <w:fldChar w:fldCharType="end"/>
      </w:r>
      <w:r w:rsidR="00830E6E"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[10]</w:t>
      </w:r>
      <w:r w:rsidR="00EA2CD2"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D) show the difference in view between microscopic and endoscopic approaches. C is from Choi et al.</w:t>
      </w:r>
      <w:r w:rsidR="002125F5" w:rsidRPr="00F83E8A">
        <w:rPr>
          <w:b w:val="0"/>
          <w:color w:val="auto"/>
        </w:rPr>
        <w:t xml:space="preserve"> who </w:t>
      </w:r>
      <w:r w:rsidR="00376A85">
        <w:rPr>
          <w:b w:val="0"/>
          <w:color w:val="auto"/>
        </w:rPr>
        <w:t>show</w:t>
      </w:r>
      <w:r w:rsidR="002125F5" w:rsidRPr="00F83E8A">
        <w:rPr>
          <w:b w:val="0"/>
          <w:color w:val="auto"/>
        </w:rPr>
        <w:t xml:space="preserve"> the</w:t>
      </w:r>
      <w:r w:rsidR="00F31D1E" w:rsidRPr="00F83E8A">
        <w:rPr>
          <w:b w:val="0"/>
          <w:color w:val="auto"/>
        </w:rPr>
        <w:t xml:space="preserve"> </w:t>
      </w:r>
      <w:r w:rsidR="002125F5" w:rsidRPr="00F83E8A">
        <w:rPr>
          <w:b w:val="0"/>
          <w:color w:val="auto"/>
        </w:rPr>
        <w:t>difference in view between microscopic (top two squares of C) and endoscopic ear surgery (bottom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w:t>
      </w:r>
      <w:r w:rsidR="00376A85">
        <w:rPr>
          <w:b w:val="0"/>
          <w:color w:val="auto"/>
        </w:rPr>
        <w:t xml:space="preserve">the </w:t>
      </w:r>
      <w:r w:rsidR="002125F5" w:rsidRPr="00F83E8A">
        <w:rPr>
          <w:b w:val="0"/>
          <w:color w:val="auto"/>
        </w:rPr>
        <w:t xml:space="preserve">microscope </w:t>
      </w:r>
      <w:r w:rsidR="00376A85">
        <w:rPr>
          <w:b w:val="0"/>
          <w:color w:val="auto"/>
        </w:rPr>
        <w:t>(left of square</w:t>
      </w:r>
      <w:r w:rsidR="00F9328E" w:rsidRPr="00F83E8A">
        <w:rPr>
          <w:b w:val="0"/>
          <w:color w:val="auto"/>
        </w:rPr>
        <w:t xml:space="preserve"> D) </w:t>
      </w:r>
      <w:r w:rsidR="002125F5" w:rsidRPr="00F83E8A">
        <w:rPr>
          <w:b w:val="0"/>
          <w:color w:val="auto"/>
        </w:rPr>
        <w:t>and endoscope</w:t>
      </w:r>
      <w:r w:rsidR="00F9328E" w:rsidRPr="00F83E8A">
        <w:rPr>
          <w:b w:val="0"/>
          <w:color w:val="auto"/>
        </w:rPr>
        <w:t xml:space="preserve"> (right </w:t>
      </w:r>
      <w:r w:rsidR="00376A85">
        <w:rPr>
          <w:b w:val="0"/>
          <w:color w:val="auto"/>
        </w:rPr>
        <w:t>of square</w:t>
      </w:r>
      <w:r w:rsidR="00F9328E" w:rsidRPr="00F83E8A">
        <w:rPr>
          <w:b w:val="0"/>
          <w:color w:val="auto"/>
        </w:rPr>
        <w:t xml:space="preserve"> D)</w:t>
      </w:r>
      <w:r w:rsidR="002125F5"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"[11]", "plainTextFormattedCitation" : "[11]", "previouslyFormattedCitation" : "[11]"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[11]</w:t>
      </w:r>
      <w:r w:rsidR="00EA2CD2" w:rsidRPr="00F83E8A">
        <w:rPr>
          <w:b w:val="0"/>
          <w:color w:val="auto"/>
        </w:rPr>
        <w:fldChar w:fldCharType="end"/>
      </w:r>
      <w:r w:rsidR="00F9328E"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"[12]", "plainTextFormattedCitation" : "[12]", "previouslyFormattedCitation" : "[12]"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[12]</w:t>
      </w:r>
      <w:r w:rsidR="00EA2CD2" w:rsidRPr="00F83E8A">
        <w:rPr>
          <w:b w:val="0"/>
          <w:color w:val="auto"/>
        </w:rPr>
        <w:fldChar w:fldCharType="end"/>
      </w:r>
      <w:r w:rsidR="002125F5" w:rsidRPr="00F83E8A">
        <w:rPr>
          <w:b w:val="0"/>
          <w:color w:val="auto"/>
        </w:rPr>
        <w:t xml:space="preserve">. </w:t>
      </w:r>
    </w:p>
    <w:p w14:paraId="27955712" w14:textId="6B1FF42E" w:rsidR="00BA5802" w:rsidRDefault="00BA5802" w:rsidP="00BA5802">
      <w:pPr>
        <w:ind w:firstLine="720"/>
        <w:contextualSpacing/>
        <w:jc w:val="both"/>
        <w:rPr>
          <w:rFonts w:eastAsia="Times New Roman"/>
        </w:rPr>
      </w:pPr>
      <w:commentRangeStart w:id="6"/>
      <w:r>
        <w:rPr>
          <w:rFonts w:eastAsia="Times New Roman"/>
        </w:rPr>
        <w:t>Despite</w:t>
      </w:r>
      <w:commentRangeEnd w:id="6"/>
      <w:r>
        <w:rPr>
          <w:rStyle w:val="CommentReference"/>
        </w:rPr>
        <w:commentReference w:id="6"/>
      </w:r>
      <w:r>
        <w:rPr>
          <w:rFonts w:eastAsia="Times New Roman"/>
        </w:rPr>
        <w:t xml:space="preserve"> reducing invasiveness and patient hospital stay and increasing visualization and direct access of the middle ear,</w:t>
      </w:r>
      <w:r w:rsidRPr="00032A7F">
        <w:rPr>
          <w:rFonts w:eastAsia="Times New Roman"/>
        </w:rPr>
        <w:t xml:space="preserve"> endoscopic ear surgery has </w:t>
      </w:r>
      <w:r>
        <w:rPr>
          <w:rFonts w:eastAsia="Times New Roman"/>
        </w:rPr>
        <w:t xml:space="preserve">a low adoption rate </w:t>
      </w:r>
      <w:r>
        <w:rPr>
          <w:rFonts w:eastAsia="Times New Roman"/>
        </w:rPr>
        <w:fldChar w:fldCharType="begin" w:fldLock="1"/>
      </w:r>
      <w:r w:rsidR="00376A85">
        <w:rPr>
          <w:rFonts w:eastAsia="Times New Roman"/>
        </w:rPr>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 "plainTextFormattedCitation" : "[1]", "previouslyFormattedCitation" : "[1]"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w:t>
      </w:r>
      <w:r>
        <w:rPr>
          <w:rFonts w:eastAsia="Times New Roman"/>
        </w:rPr>
        <w:fldChar w:fldCharType="end"/>
      </w:r>
      <w:r>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Pr>
          <w:lang w:val="en-CA"/>
        </w:rPr>
        <w:fldChar w:fldCharType="separate"/>
      </w:r>
      <w:r w:rsidRPr="00F62CE3">
        <w:rPr>
          <w:noProof/>
          <w:lang w:val="en-CA"/>
        </w:rPr>
        <w:t>[13]</w:t>
      </w:r>
      <w:r>
        <w:rPr>
          <w:lang w:val="en-CA"/>
        </w:rPr>
        <w:fldChar w:fldCharType="end"/>
      </w:r>
      <w:r>
        <w:rPr>
          <w:rFonts w:eastAsia="Times New Roman"/>
        </w:rPr>
        <w:fldChar w:fldCharType="begin" w:fldLock="1"/>
      </w:r>
      <w:r>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"[14]", "plainTextFormattedCitation" : "[14]", "previouslyFormattedCitation" : "[14]" }, "properties" : { "noteIndex" : 0 }, "schema" : "https://github.com/citation-style-language/schema/raw/master/csl-citation.json" }</w:instrText>
      </w:r>
      <w:r>
        <w:rPr>
          <w:rFonts w:eastAsia="Times New Roman"/>
        </w:rPr>
        <w:fldChar w:fldCharType="separate"/>
      </w:r>
      <w:r w:rsidRPr="00F62CE3">
        <w:rPr>
          <w:rFonts w:eastAsia="Times New Roman"/>
          <w:noProof/>
        </w:rPr>
        <w:t>[14]</w:t>
      </w:r>
      <w:r>
        <w:rPr>
          <w:rFonts w:eastAsia="Times New Roman"/>
        </w:rPr>
        <w:fldChar w:fldCharType="end"/>
      </w:r>
      <w:r>
        <w:rPr>
          <w:rFonts w:eastAsia="Times New Roman"/>
        </w:rPr>
        <w:t>.</w:t>
      </w:r>
      <w:r w:rsidRPr="00032A7F">
        <w:rPr>
          <w:rFonts w:eastAsia="Times New Roman"/>
        </w:rPr>
        <w:t xml:space="preserve">  The principal challenge with</w:t>
      </w:r>
      <w:r>
        <w:rPr>
          <w:rFonts w:eastAsia="Times New Roman"/>
        </w:rPr>
        <w:t xml:space="preserve"> totally</w:t>
      </w:r>
      <w:del w:id="7" w:author="Leslie Louvelle" w:date="2017-10-10T09:57:00Z">
        <w:r w:rsidDel="002359D2">
          <w:rPr>
            <w:rFonts w:eastAsia="Times New Roman"/>
          </w:rPr>
          <w:delText>,</w:delText>
        </w:r>
      </w:del>
      <w:r>
        <w:rPr>
          <w:rFonts w:eastAsia="Times New Roman"/>
        </w:rPr>
        <w:t xml:space="preserve"> </w:t>
      </w:r>
      <w:del w:id="8" w:author="Leslie Louvelle" w:date="2017-10-10T09:57:00Z">
        <w:r w:rsidDel="002359D2">
          <w:rPr>
            <w:rFonts w:eastAsia="Times New Roman"/>
          </w:rPr>
          <w:delText>transcanal endoscopic ear surgery</w:delText>
        </w:r>
        <w:r w:rsidRPr="00032A7F" w:rsidDel="002359D2">
          <w:rPr>
            <w:rFonts w:eastAsia="Times New Roman"/>
          </w:rPr>
          <w:delText xml:space="preserve"> </w:delText>
        </w:r>
        <w:r w:rsidDel="002359D2">
          <w:rPr>
            <w:rFonts w:eastAsia="Times New Roman"/>
          </w:rPr>
          <w:delText>(</w:delText>
        </w:r>
      </w:del>
      <w:r w:rsidR="00376A85" w:rsidRPr="00376A85">
        <w:rPr>
          <w:rFonts w:eastAsia="Times New Roman"/>
        </w:rPr>
        <w:t xml:space="preserve"> </w:t>
      </w:r>
      <w:ins w:id="9" w:author="Leslie Louvelle" w:date="2017-10-10T09:57:00Z">
        <w:r w:rsidR="00376A85">
          <w:rPr>
            <w:rFonts w:eastAsia="Times New Roman"/>
          </w:rPr>
          <w:t>transcanal endoscopic ear surgery</w:t>
        </w:r>
        <w:r w:rsidR="00376A85" w:rsidRPr="00032A7F">
          <w:rPr>
            <w:rFonts w:eastAsia="Times New Roman"/>
          </w:rPr>
          <w:t xml:space="preserve"> </w:t>
        </w:r>
        <w:r w:rsidR="00376A85">
          <w:rPr>
            <w:rFonts w:eastAsia="Times New Roman"/>
          </w:rPr>
          <w:t>(</w:t>
        </w:r>
      </w:ins>
      <w:r w:rsidR="00376A85">
        <w:t>TEES</w:t>
      </w:r>
      <w:ins w:id="10" w:author="Leslie Louvelle" w:date="2017-10-10T09:57:00Z">
        <w:r w:rsidR="00376A85">
          <w:t>)</w:t>
        </w:r>
      </w:ins>
      <w:del w:id="11" w:author="Leslie Louvelle" w:date="2017-10-10T09:57:00Z">
        <w:r w:rsidDel="002359D2">
          <w:rPr>
            <w:rFonts w:eastAsia="Times New Roman"/>
          </w:rPr>
          <w:delText>)</w:delText>
        </w:r>
      </w:del>
      <w:r w:rsidRPr="00032A7F">
        <w:rPr>
          <w:rFonts w:eastAsia="Times New Roman"/>
        </w:rPr>
        <w:t xml:space="preserve"> is that a one-handed surgical technique is required as the endoscope is held in the other hand</w:t>
      </w:r>
      <w:r>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Pr>
          <w:lang w:val="en-CA"/>
        </w:rPr>
        <w:fldChar w:fldCharType="separate"/>
      </w:r>
      <w:r w:rsidRPr="00F62CE3">
        <w:rPr>
          <w:noProof/>
          <w:lang w:val="en-CA"/>
        </w:rPr>
        <w:t>[13]</w:t>
      </w:r>
      <w:r>
        <w:rPr>
          <w:lang w:val="en-CA"/>
        </w:rPr>
        <w:fldChar w:fldCharType="end"/>
      </w:r>
      <w:r>
        <w:rPr>
          <w:lang w:val="en-CA"/>
        </w:rPr>
        <w:fldChar w:fldCharType="begin" w:fldLock="1"/>
      </w:r>
      <w:r w:rsidR="00376A85">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Pr>
          <w:lang w:val="en-CA"/>
        </w:rPr>
        <w:fldChar w:fldCharType="separate"/>
      </w:r>
      <w:r w:rsidR="00376A85" w:rsidRPr="00376A85">
        <w:rPr>
          <w:noProof/>
          <w:lang w:val="en-CA"/>
        </w:rPr>
        <w:t>[10]</w:t>
      </w:r>
      <w:r>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Pr>
          <w:rFonts w:eastAsia="Times New Roman"/>
        </w:rPr>
        <w:fldChar w:fldCharType="begin" w:fldLock="1"/>
      </w:r>
      <w:r w:rsidR="00376A85">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[10]</w:t>
      </w:r>
      <w:r>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xml:space="preserve">. </w:t>
      </w:r>
      <w:r>
        <w:rPr>
          <w:rFonts w:eastAsia="Times New Roman"/>
        </w:rPr>
        <w:t xml:space="preserve">These challenges are particularly evident during two procedures: cholesteatoma removal and tympanoplasty. </w:t>
      </w:r>
    </w:p>
    <w:p w14:paraId="79E0AA1E" w14:textId="77777777" w:rsidR="00BA5802" w:rsidRDefault="00BA5802" w:rsidP="00BA5802">
      <w:pPr>
        <w:ind w:firstLine="720"/>
        <w:contextualSpacing/>
        <w:jc w:val="both"/>
        <w:rPr>
          <w:rFonts w:eastAsia="Times New Roman"/>
        </w:rPr>
      </w:pPr>
    </w:p>
    <w:p w14:paraId="6A161BDA" w14:textId="5BEA0C08" w:rsidR="00856588" w:rsidRPr="00CA67D3" w:rsidRDefault="00856588" w:rsidP="00856588">
      <w:pPr>
        <w:pStyle w:val="Heading3"/>
      </w:pPr>
      <w:r>
        <w:t xml:space="preserve">1.1.2. </w:t>
      </w:r>
      <w:commentRangeStart w:id="12"/>
      <w:r w:rsidRPr="00CA67D3">
        <w:t xml:space="preserve">Cholesteatoma </w:t>
      </w:r>
      <w:del w:id="13" w:author="Leslie Louvelle" w:date="2017-10-10T09:56:00Z">
        <w:r w:rsidRPr="00CA67D3" w:rsidDel="001D6755">
          <w:delText xml:space="preserve">removal </w:delText>
        </w:r>
      </w:del>
      <w:ins w:id="14" w:author="Leslie Louvelle" w:date="2017-10-10T09:56:00Z">
        <w:r w:rsidR="001D6755">
          <w:t>R</w:t>
        </w:r>
        <w:r w:rsidR="001D6755" w:rsidRPr="00CA67D3">
          <w:t xml:space="preserve">emoval </w:t>
        </w:r>
      </w:ins>
      <w:r w:rsidRPr="00CA67D3">
        <w:t>and Tympanoplasty</w:t>
      </w:r>
      <w:r w:rsidRPr="00CA67D3">
        <w:tab/>
      </w:r>
      <w:commentRangeEnd w:id="12"/>
      <w:r>
        <w:rPr>
          <w:rStyle w:val="CommentReference"/>
        </w:rPr>
        <w:commentReference w:id="12"/>
      </w:r>
    </w:p>
    <w:p w14:paraId="6514BA4E" w14:textId="61E7FD7B" w:rsidR="00856588" w:rsidRDefault="00856588" w:rsidP="006F5F48">
      <w:pPr>
        <w:ind w:firstLine="720"/>
        <w:jc w:val="both"/>
      </w:pPr>
      <w:r>
        <w:rPr>
          <w:noProof/>
          <w:lang w:bidi="ar-SA"/>
        </w:rPr>
        <w:lastRenderedPageBreak/>
        <mc:AlternateContent>
          <mc:Choice Requires="wpg">
            <w:drawing>
              <wp:anchor distT="0" distB="0" distL="114300" distR="114300" simplePos="0" relativeHeight="251685888" behindDoc="0" locked="0" layoutInCell="1" allowOverlap="1" wp14:anchorId="011252C1" wp14:editId="0873DCF1">
                <wp:simplePos x="0" y="0"/>
                <wp:positionH relativeFrom="column">
                  <wp:posOffset>13335</wp:posOffset>
                </wp:positionH>
                <wp:positionV relativeFrom="paragraph">
                  <wp:posOffset>116840</wp:posOffset>
                </wp:positionV>
                <wp:extent cx="2362835" cy="2046605"/>
                <wp:effectExtent l="0" t="0" r="0" b="10795"/>
                <wp:wrapSquare wrapText="bothSides"/>
                <wp:docPr id="23" name="Group 23"/>
                <wp:cNvGraphicFramePr/>
                <a:graphic xmlns:a="http://schemas.openxmlformats.org/drawingml/2006/main">
                  <a:graphicData uri="http://schemas.microsoft.com/office/word/2010/wordprocessingGroup">
                    <wpg:wgp>
                      <wpg:cNvGrpSpPr/>
                      <wpg:grpSpPr>
                        <a:xfrm>
                          <a:off x="0" y="0"/>
                          <a:ext cx="2362835" cy="2046605"/>
                          <a:chOff x="0" y="0"/>
                          <a:chExt cx="2362835" cy="2046720"/>
                        </a:xfrm>
                      </wpg:grpSpPr>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2835" cy="1200785"/>
                          </a:xfrm>
                          <a:prstGeom prst="rect">
                            <a:avLst/>
                          </a:prstGeom>
                        </pic:spPr>
                      </pic:pic>
                      <wps:wsp>
                        <wps:cNvPr id="22" name="Text Box 22"/>
                        <wps:cNvSpPr txBox="1"/>
                        <wps:spPr>
                          <a:xfrm>
                            <a:off x="0" y="1256145"/>
                            <a:ext cx="2362835" cy="790575"/>
                          </a:xfrm>
                          <a:prstGeom prst="rect">
                            <a:avLst/>
                          </a:prstGeom>
                          <a:solidFill>
                            <a:prstClr val="white"/>
                          </a:solidFill>
                          <a:ln>
                            <a:noFill/>
                          </a:ln>
                          <a:effectLst/>
                        </wps:spPr>
                        <wps:txbx>
                          <w:txbxContent>
                            <w:p w14:paraId="673C296F" w14:textId="6F69C390" w:rsidR="0033273D" w:rsidRPr="00784551" w:rsidRDefault="0033273D"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sidR="00323919">
                                <w:rPr>
                                  <w:b/>
                                  <w:noProof/>
                                  <w:sz w:val="18"/>
                                  <w:szCs w:val="18"/>
                                </w:rPr>
                                <w:t>2</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tympanoplasty surgery that used a cartilage graft </w:t>
                              </w:r>
                              <w:r w:rsidRPr="00784551">
                                <w:rPr>
                                  <w:sz w:val="18"/>
                                  <w:szCs w:val="18"/>
                                </w:rPr>
                                <w:fldChar w:fldCharType="begin" w:fldLock="1"/>
                              </w:r>
                              <w:r w:rsidR="00A85DF3">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"[15]" }, "properties" : { "noteIndex" : 0 }, "schema" : "https://github.com/citation-style-language/schema/raw/master/csl-citation.json" }</w:instrText>
                              </w:r>
                              <w:r w:rsidRPr="00784551">
                                <w:rPr>
                                  <w:sz w:val="18"/>
                                  <w:szCs w:val="18"/>
                                </w:rPr>
                                <w:fldChar w:fldCharType="separate"/>
                              </w:r>
                              <w:r w:rsidR="00376A85" w:rsidRPr="00376A85">
                                <w:rPr>
                                  <w:noProof/>
                                  <w:sz w:val="18"/>
                                  <w:szCs w:val="18"/>
                                </w:rPr>
                                <w:t>[15]</w:t>
                              </w:r>
                              <w:r w:rsidRPr="00784551">
                                <w:rPr>
                                  <w:sz w:val="18"/>
                                  <w:szCs w:val="18"/>
                                </w:rPr>
                                <w:fldChar w:fldCharType="end"/>
                              </w:r>
                              <w:r w:rsidRPr="00784551">
                                <w:rPr>
                                  <w:sz w:val="18"/>
                                  <w:szCs w:val="18"/>
                                </w:rPr>
                                <w:t>.</w:t>
                              </w:r>
                            </w:p>
                            <w:p w14:paraId="0A0E8522" w14:textId="77777777" w:rsidR="0033273D" w:rsidRPr="002D034B" w:rsidRDefault="0033273D" w:rsidP="00856588">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252C1" id="Group_x0020_23" o:spid="_x0000_s1029" style="position:absolute;left:0;text-align:left;margin-left:1.05pt;margin-top:9.2pt;width:186.05pt;height:161.15pt;z-index:251685888" coordsize="2362835,2046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">
                <v:shape id="Picture_x0020_4" o:spid="_x0000_s1030" type="#_x0000_t75" style="position:absolute;width:2362835;height:1200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O&#10;u9vEAAAA2gAAAA8AAABkcnMvZG93bnJldi54bWxEj0FrwkAUhO8F/8PyhN50o5W2RFcRrVQoCkkL&#10;enxmn0lI9m3IbmP677sFocdhZr5hFqve1KKj1pWWFUzGEQjizOqScwVfn7vRKwjnkTXWlknBDzlY&#10;LQcPC4y1vXFCXepzESDsYlRQeN/EUrqsIINubBvi4F1ta9AH2eZSt3gLcFPLaRQ9S4Mlh4UCG9oU&#10;lFXpt1FQye2xk++nXXV+2yd8SC5PL7MPpR6H/XoOwlPv/8P39l4rmMHflXAD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GOu9vEAAAA2gAAAA8AAAAAAAAAAAAAAAAAnAIA&#10;AGRycy9kb3ducmV2LnhtbFBLBQYAAAAABAAEAPcAAACNAwAAAAA=&#10;">
                  <v:imagedata r:id="rId13" o:title=""/>
                  <v:path arrowok="t"/>
                </v:shape>
                <v:shape id="Text_x0020_Box_x0020_22" o:spid="_x0000_s1031" type="#_x0000_t202" style="position:absolute;top:1256145;width:2362835;height:790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673C296F" w14:textId="6F69C390" w:rsidR="0033273D" w:rsidRPr="00784551" w:rsidRDefault="0033273D"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sidR="00323919">
                          <w:rPr>
                            <w:b/>
                            <w:noProof/>
                            <w:sz w:val="18"/>
                            <w:szCs w:val="18"/>
                          </w:rPr>
                          <w:t>2</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tympanoplasty surgery that used a cartilage graft </w:t>
                        </w:r>
                        <w:r w:rsidRPr="00784551">
                          <w:rPr>
                            <w:sz w:val="18"/>
                            <w:szCs w:val="18"/>
                          </w:rPr>
                          <w:fldChar w:fldCharType="begin" w:fldLock="1"/>
                        </w:r>
                        <w:r w:rsidR="00A85DF3">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"[15]" }, "properties" : { "noteIndex" : 0 }, "schema" : "https://github.com/citation-style-language/schema/raw/master/csl-citation.json" }</w:instrText>
                        </w:r>
                        <w:r w:rsidRPr="00784551">
                          <w:rPr>
                            <w:sz w:val="18"/>
                            <w:szCs w:val="18"/>
                          </w:rPr>
                          <w:fldChar w:fldCharType="separate"/>
                        </w:r>
                        <w:r w:rsidR="00376A85" w:rsidRPr="00376A85">
                          <w:rPr>
                            <w:noProof/>
                            <w:sz w:val="18"/>
                            <w:szCs w:val="18"/>
                          </w:rPr>
                          <w:t>[15]</w:t>
                        </w:r>
                        <w:r w:rsidRPr="00784551">
                          <w:rPr>
                            <w:sz w:val="18"/>
                            <w:szCs w:val="18"/>
                          </w:rPr>
                          <w:fldChar w:fldCharType="end"/>
                        </w:r>
                        <w:r w:rsidRPr="00784551">
                          <w:rPr>
                            <w:sz w:val="18"/>
                            <w:szCs w:val="18"/>
                          </w:rPr>
                          <w:t>.</w:t>
                        </w:r>
                      </w:p>
                      <w:p w14:paraId="0A0E8522" w14:textId="77777777" w:rsidR="0033273D" w:rsidRPr="002D034B" w:rsidRDefault="0033273D" w:rsidP="00856588">
                        <w:pPr>
                          <w:pStyle w:val="Caption"/>
                          <w:rPr>
                            <w:noProof/>
                            <w:szCs w:val="22"/>
                          </w:rPr>
                        </w:pPr>
                      </w:p>
                    </w:txbxContent>
                  </v:textbox>
                </v:shape>
                <w10:wrap type="square"/>
              </v:group>
            </w:pict>
          </mc:Fallback>
        </mc:AlternateContent>
      </w:r>
      <w:r>
        <w:t xml:space="preserve">Two particularly challenging procedures for </w:t>
      </w:r>
      <w:r w:rsidR="00376A85">
        <w:t xml:space="preserve">TEES </w:t>
      </w:r>
      <w:r>
        <w:t xml:space="preserve">are cholesteatoma removal and tympanoplasty. Cholesteatoma is an abnormal skin </w:t>
      </w:r>
      <w:del w:id="15" w:author="Leslie Louvelle" w:date="2017-10-10T10:05:00Z">
        <w:r w:rsidDel="002359D2">
          <w:delText xml:space="preserve">grown </w:delText>
        </w:r>
      </w:del>
      <w:ins w:id="16" w:author="Leslie Louvelle" w:date="2017-10-10T10:05:00Z">
        <w:r w:rsidR="002359D2">
          <w:t xml:space="preserve">growth </w:t>
        </w:r>
      </w:ins>
      <w:r>
        <w:t xml:space="preserve">that occurs behind the ear drum (tympanic membrane) inside the middle ear and its growth can damage the ossicles and/or facial nerve and cause temporary or permanent hearing loss. TEES to remove cholesteatoma is challenging because the tumors are usually located in areas that are visible through the endoscope but inaccessible via </w:t>
      </w:r>
      <w:r w:rsidR="00376A85">
        <w:t>current</w:t>
      </w:r>
      <w:r>
        <w:t xml:space="preserve"> rigid tools, thus requiring the surgeon to drill bone to </w:t>
      </w:r>
      <w:r w:rsidR="00376A85">
        <w:t>gain access</w:t>
      </w:r>
      <w:r>
        <w:t>. Tympanoplasty is the reconstruction of a perforated ear drum, by placing a synthetic (animal-derived) or cartilage graft on it. It is challenging to maneuver and position the graft using TEES</w:t>
      </w:r>
      <w:r w:rsidR="00D56577">
        <w:t xml:space="preserve"> and requires training, experience and resources</w:t>
      </w:r>
      <w:r w:rsidR="00376A85">
        <w:t xml:space="preserve"> </w:t>
      </w:r>
      <w:r w:rsidR="00376A85">
        <w:fldChar w:fldCharType="begin" w:fldLock="1"/>
      </w:r>
      <w:r w:rsidR="00A85DF3">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"[15]" }, "properties" : { "noteIndex" : 0 }, "schema" : "https://github.com/citation-style-language/schema/raw/master/csl-citation.json" }</w:instrText>
      </w:r>
      <w:r w:rsidR="00376A85">
        <w:fldChar w:fldCharType="separate"/>
      </w:r>
      <w:r w:rsidR="00376A85" w:rsidRPr="00376A85">
        <w:rPr>
          <w:noProof/>
        </w:rPr>
        <w:t>[15]</w:t>
      </w:r>
      <w:r w:rsidR="00376A85">
        <w:fldChar w:fldCharType="end"/>
      </w:r>
      <w:r>
        <w:t xml:space="preserve">. As these are challenging procedures, they will be the focus of this research for evaluating new instrumentation to improve TEES. </w:t>
      </w:r>
    </w:p>
    <w:p w14:paraId="3EE02B07" w14:textId="6D2C9C55" w:rsidR="00BA5802" w:rsidRPr="00BA5802" w:rsidRDefault="00BA5802" w:rsidP="00BA5802">
      <w:pPr>
        <w:ind w:firstLine="720"/>
        <w:contextualSpacing/>
        <w:jc w:val="both"/>
        <w:rPr>
          <w:rFonts w:eastAsia="Times New Roman"/>
        </w:rPr>
      </w:pPr>
      <w:r w:rsidRPr="00032A7F">
        <w:rPr>
          <w:rFonts w:eastAsia="Times New Roman"/>
        </w:rPr>
        <w:t>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Pr>
          <w:rFonts w:eastAsia="Times New Roman"/>
        </w:rPr>
        <w:fldChar w:fldCharType="begin" w:fldLock="1"/>
      </w:r>
      <w:r w:rsidR="00A85DF3">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"[16]", "plainTextFormattedCitation" : "[16]", "previouslyFormattedCitation" : "[16]"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[16]</w:t>
      </w:r>
      <w:r>
        <w:rPr>
          <w:rFonts w:eastAsia="Times New Roman"/>
        </w:rPr>
        <w:fldChar w:fldCharType="end"/>
      </w:r>
      <w:r>
        <w:rPr>
          <w:rFonts w:eastAsia="Times New Roman"/>
        </w:rPr>
        <w:fldChar w:fldCharType="begin" w:fldLock="1"/>
      </w:r>
      <w:r>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Pr>
          <w:rFonts w:eastAsia="Times New Roman"/>
        </w:rPr>
        <w:fldChar w:fldCharType="separate"/>
      </w:r>
      <w:r w:rsidRPr="00F62CE3">
        <w:rPr>
          <w:rFonts w:eastAsia="Times New Roman"/>
          <w:noProof/>
        </w:rPr>
        <w:t>[13]</w:t>
      </w:r>
      <w:r>
        <w:rPr>
          <w:rFonts w:eastAsia="Times New Roman"/>
        </w:rPr>
        <w:fldChar w:fldCharType="end"/>
      </w:r>
      <w:r>
        <w:rPr>
          <w:rFonts w:eastAsia="Times New Roman"/>
        </w:rPr>
        <w:fldChar w:fldCharType="begin" w:fldLock="1"/>
      </w:r>
      <w:r w:rsidR="00376A85">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[2]</w:t>
      </w:r>
      <w:r>
        <w:rPr>
          <w:rFonts w:eastAsia="Times New Roman"/>
        </w:rPr>
        <w:fldChar w:fldCharType="end"/>
      </w:r>
      <w:commentRangeStart w:id="17"/>
      <w:commentRangeStart w:id="18"/>
      <w:commentRangeStart w:id="19"/>
      <w:r>
        <w:rPr>
          <w:rFonts w:eastAsia="Times New Roman"/>
        </w:rPr>
        <w:fldChar w:fldCharType="begin" w:fldLock="1"/>
      </w:r>
      <w:r w:rsidR="00376A85">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[10]</w:t>
      </w:r>
      <w:r>
        <w:rPr>
          <w:rFonts w:eastAsia="Times New Roman"/>
        </w:rPr>
        <w:fldChar w:fldCharType="end"/>
      </w:r>
      <w:commentRangeEnd w:id="17"/>
      <w:r>
        <w:rPr>
          <w:rStyle w:val="CommentReference"/>
        </w:rPr>
        <w:commentReference w:id="17"/>
      </w:r>
      <w:commentRangeEnd w:id="18"/>
      <w:r>
        <w:rPr>
          <w:rStyle w:val="CommentReference"/>
        </w:rPr>
        <w:commentReference w:id="18"/>
      </w:r>
      <w:commentRangeEnd w:id="19"/>
      <w:r>
        <w:rPr>
          <w:rStyle w:val="CommentReference"/>
        </w:rPr>
        <w:commentReference w:id="19"/>
      </w:r>
      <w:r w:rsidRPr="00032A7F">
        <w:rPr>
          <w:rFonts w:eastAsia="Times New Roman"/>
        </w:rPr>
        <w:t xml:space="preserve">. </w:t>
      </w:r>
      <w:r>
        <w:rPr>
          <w:rFonts w:eastAsia="Times New Roman"/>
        </w:rPr>
        <w:t xml:space="preserve">TEES reduces the invasiveness of ear surgery, however as it is a relatively new technique, there is room for further development of current TEES-specific instruments that are discussed next </w:t>
      </w:r>
      <w:r>
        <w:rPr>
          <w:rFonts w:eastAsia="Times New Roman"/>
        </w:rPr>
        <w:fldChar w:fldCharType="begin" w:fldLock="1"/>
      </w:r>
      <w:r w:rsidR="00376A85">
        <w:rPr>
          <w:rFonts w:eastAsia="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[4]</w:t>
      </w:r>
      <w:r>
        <w:rPr>
          <w:rFonts w:eastAsia="Times New Roman"/>
        </w:rPr>
        <w:fldChar w:fldCharType="end"/>
      </w:r>
      <w:r>
        <w:rPr>
          <w:rFonts w:eastAsia="Times New Roman"/>
        </w:rPr>
        <w:t xml:space="preserve">. </w:t>
      </w:r>
    </w:p>
    <w:p w14:paraId="4EDFC234" w14:textId="295BB64B" w:rsidR="00874880" w:rsidRDefault="005722A7" w:rsidP="00EF256B">
      <w:pPr>
        <w:pStyle w:val="Heading2"/>
        <w:spacing w:line="240" w:lineRule="auto"/>
        <w:contextualSpacing/>
        <w:jc w:val="both"/>
      </w:pPr>
      <w:r>
        <w:t>1.2</w:t>
      </w:r>
      <w:r w:rsidR="00320246">
        <w:t xml:space="preserve">. </w:t>
      </w:r>
      <w:r w:rsidR="00874880">
        <w:t>TEES Instrumentation</w:t>
      </w:r>
      <w:r w:rsidR="00874880" w:rsidRPr="00897596">
        <w:t xml:space="preserve">: </w:t>
      </w:r>
    </w:p>
    <w:p w14:paraId="7EE342D0" w14:textId="2EF6B080" w:rsidR="00CC3BD6" w:rsidRDefault="00CC3BD6" w:rsidP="006F5F48">
      <w:pPr>
        <w:ind w:firstLine="720"/>
        <w:contextualSpacing/>
        <w:jc w:val="both"/>
      </w:pPr>
      <w:r>
        <w:rPr>
          <w:noProof/>
          <w:lang w:bidi="ar-SA"/>
        </w:rPr>
        <mc:AlternateContent>
          <mc:Choice Requires="wpg">
            <w:drawing>
              <wp:anchor distT="0" distB="0" distL="114300" distR="114300" simplePos="0" relativeHeight="251677696" behindDoc="0" locked="0" layoutInCell="1" allowOverlap="1" wp14:anchorId="08A2A205" wp14:editId="5FEFBD06">
                <wp:simplePos x="0" y="0"/>
                <wp:positionH relativeFrom="column">
                  <wp:posOffset>14605</wp:posOffset>
                </wp:positionH>
                <wp:positionV relativeFrom="paragraph">
                  <wp:posOffset>1012190</wp:posOffset>
                </wp:positionV>
                <wp:extent cx="3994785" cy="3316605"/>
                <wp:effectExtent l="0" t="0" r="0" b="10795"/>
                <wp:wrapSquare wrapText="bothSides"/>
                <wp:docPr id="14" name="Group 14"/>
                <wp:cNvGraphicFramePr/>
                <a:graphic xmlns:a="http://schemas.openxmlformats.org/drawingml/2006/main">
                  <a:graphicData uri="http://schemas.microsoft.com/office/word/2010/wordprocessingGroup">
                    <wpg:wgp>
                      <wpg:cNvGrpSpPr/>
                      <wpg:grpSpPr>
                        <a:xfrm>
                          <a:off x="0" y="0"/>
                          <a:ext cx="3994785" cy="3316605"/>
                          <a:chOff x="0" y="0"/>
                          <a:chExt cx="3994785" cy="3317182"/>
                        </a:xfrm>
                      </wpg:grpSpPr>
                      <pic:pic xmlns:pic="http://schemas.openxmlformats.org/drawingml/2006/picture">
                        <pic:nvPicPr>
                          <pic:cNvPr id="2" name="Picture 15" descr="C:\Users\arushri swarup\Documents\GitHub\Grad-School\Committee Meeting\tees instruments.png"/>
                          <pic:cNvPicPr>
                            <a:picLocks noChangeAspect="1"/>
                          </pic:cNvPicPr>
                        </pic:nvPicPr>
                        <pic:blipFill>
                          <a:blip r:embed="rId14" cstate="print"/>
                          <a:srcRect l="10649" t="13420"/>
                          <a:stretch>
                            <a:fillRect/>
                          </a:stretch>
                        </pic:blipFill>
                        <pic:spPr bwMode="auto">
                          <a:xfrm>
                            <a:off x="0" y="0"/>
                            <a:ext cx="3994785" cy="2971800"/>
                          </a:xfrm>
                          <a:prstGeom prst="rect">
                            <a:avLst/>
                          </a:prstGeom>
                          <a:noFill/>
                          <a:ln w="9525">
                            <a:noFill/>
                            <a:miter lim="800000"/>
                            <a:headEnd/>
                            <a:tailEnd/>
                          </a:ln>
                        </pic:spPr>
                      </pic:pic>
                      <wps:wsp>
                        <wps:cNvPr id="5" name="Text Box 5"/>
                        <wps:cNvSpPr txBox="1"/>
                        <wps:spPr>
                          <a:xfrm>
                            <a:off x="0" y="3029527"/>
                            <a:ext cx="3994785" cy="287655"/>
                          </a:xfrm>
                          <a:prstGeom prst="rect">
                            <a:avLst/>
                          </a:prstGeom>
                          <a:solidFill>
                            <a:prstClr val="white"/>
                          </a:solidFill>
                          <a:ln>
                            <a:noFill/>
                          </a:ln>
                          <a:effectLst/>
                        </wps:spPr>
                        <wps:txbx>
                          <w:txbxContent>
                            <w:p w14:paraId="646B24A5" w14:textId="08C92515" w:rsidR="0033273D" w:rsidRPr="002E5C2C" w:rsidRDefault="0033273D" w:rsidP="002E5C2C">
                              <w:pPr>
                                <w:pStyle w:val="Caption"/>
                                <w:rPr>
                                  <w:b w:val="0"/>
                                  <w:noProof/>
                                  <w:color w:val="000000" w:themeColor="text1"/>
                                  <w:szCs w:val="22"/>
                                </w:rPr>
                              </w:pPr>
                              <w:bookmarkStart w:id="20"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sidR="00323919">
                                <w:rPr>
                                  <w:noProof/>
                                  <w:color w:val="000000" w:themeColor="text1"/>
                                </w:rPr>
                                <w:t>3</w:t>
                              </w:r>
                              <w:r w:rsidRPr="002E5C2C">
                                <w:rPr>
                                  <w:color w:val="000000" w:themeColor="text1"/>
                                </w:rPr>
                                <w:fldChar w:fldCharType="end"/>
                              </w:r>
                              <w:bookmarkEnd w:id="20"/>
                              <w:r w:rsidRPr="002E5C2C">
                                <w:rPr>
                                  <w:color w:val="000000" w:themeColor="text1"/>
                                </w:rPr>
                                <w:t>:</w:t>
                              </w:r>
                              <w:r w:rsidRPr="002E5C2C">
                                <w:rPr>
                                  <w:b w:val="0"/>
                                  <w:color w:val="000000" w:themeColor="text1"/>
                                </w:rPr>
                                <w:t xml:space="preserve"> Current instruments used during TEES.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A205" id="Group_x0020_14" o:spid="_x0000_s1032" style="position:absolute;left:0;text-align:left;margin-left:1.15pt;margin-top:79.7pt;width:314.55pt;height:261.15pt;z-index:251677696" coordsize="3994785,33171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">
                <v:shape id="Picture_x0020_15" o:spid="_x0000_s1033" type="#_x0000_t75" alt="C:\Users\arushri swarup\Documents\GitHub\Grad-School\Committee Meeting\tees instruments.png" style="position:absolute;width:3994785;height:297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x&#10;ChvEAAAA2gAAAA8AAABkcnMvZG93bnJldi54bWxEj0FrwkAUhO9C/8PyCr3pxhxKja4itoVCq2Aq&#10;6vGZfSah2bdhdxvTf+8KQo/DzHzDzBa9aURHzteWFYxHCQjiwuqaSwW77/fhCwgfkDU2lknBH3lY&#10;zB8GM8y0vfCWujyUIkLYZ6igCqHNpPRFRQb9yLbE0TtbZzBE6UqpHV4i3DQyTZJnabDmuFBhS6uK&#10;ip/81yg47eVmfWj7SY7jt9fD0Z2+9uFTqafHfjkFEagP/+F7+0MrSOF2Jd4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jxChvEAAAA2gAAAA8AAAAAAAAAAAAAAAAAnAIA&#10;AGRycy9kb3ducmV2LnhtbFBLBQYAAAAABAAEAPcAAACNAwAAAAA=&#10;">
                  <v:imagedata r:id="rId15" o:title="tees instruments.png" croptop="8795f" cropleft="6979f"/>
                  <v:path arrowok="t"/>
                </v:shape>
                <v:shape id="Text_x0020_Box_x0020_5" o:spid="_x0000_s1034" type="#_x0000_t202" style="position:absolute;top:3029527;width:39947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646B24A5" w14:textId="08C92515" w:rsidR="0033273D" w:rsidRPr="002E5C2C" w:rsidRDefault="0033273D" w:rsidP="002E5C2C">
                        <w:pPr>
                          <w:pStyle w:val="Caption"/>
                          <w:rPr>
                            <w:b w:val="0"/>
                            <w:noProof/>
                            <w:color w:val="000000" w:themeColor="text1"/>
                            <w:szCs w:val="22"/>
                          </w:rPr>
                        </w:pPr>
                        <w:bookmarkStart w:id="21"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sidR="00323919">
                          <w:rPr>
                            <w:noProof/>
                            <w:color w:val="000000" w:themeColor="text1"/>
                          </w:rPr>
                          <w:t>3</w:t>
                        </w:r>
                        <w:r w:rsidRPr="002E5C2C">
                          <w:rPr>
                            <w:color w:val="000000" w:themeColor="text1"/>
                          </w:rPr>
                          <w:fldChar w:fldCharType="end"/>
                        </w:r>
                        <w:bookmarkEnd w:id="21"/>
                        <w:r w:rsidRPr="002E5C2C">
                          <w:rPr>
                            <w:color w:val="000000" w:themeColor="text1"/>
                          </w:rPr>
                          <w:t>:</w:t>
                        </w:r>
                        <w:r w:rsidRPr="002E5C2C">
                          <w:rPr>
                            <w:b w:val="0"/>
                            <w:color w:val="000000" w:themeColor="text1"/>
                          </w:rPr>
                          <w:t xml:space="preserve"> Current instruments used during TEES.</w:t>
                        </w:r>
                      </w:p>
                    </w:txbxContent>
                  </v:textbox>
                </v:shape>
                <w10:wrap type="square"/>
              </v:group>
            </w:pict>
          </mc:Fallback>
        </mc:AlternateContent>
      </w:r>
      <w:r w:rsidR="002E5C2C">
        <w:fldChar w:fldCharType="begin"/>
      </w:r>
      <w:r w:rsidR="002E5C2C">
        <w:instrText xml:space="preserve"> REF _Ref495245210 \h </w:instrText>
      </w:r>
      <w:r w:rsidR="002E5C2C">
        <w:fldChar w:fldCharType="separate"/>
      </w:r>
      <w:r w:rsidR="00323919" w:rsidRPr="002E5C2C">
        <w:rPr>
          <w:color w:val="000000" w:themeColor="text1"/>
        </w:rPr>
        <w:t xml:space="preserve">Figure </w:t>
      </w:r>
      <w:r w:rsidR="00323919" w:rsidRPr="002E5C2C">
        <w:rPr>
          <w:noProof/>
          <w:color w:val="000000" w:themeColor="text1"/>
        </w:rPr>
        <w:t>2</w:t>
      </w:r>
      <w:r w:rsidR="002E5C2C">
        <w:fldChar w:fldCharType="end"/>
      </w:r>
      <w:r w:rsidR="002E5C2C">
        <w:t xml:space="preserve"> </w:t>
      </w:r>
      <w:r w:rsidR="00743B1B">
        <w:t xml:space="preserve">shows </w:t>
      </w:r>
      <w:r w:rsidR="00743B1B" w:rsidRPr="00992B8F">
        <w:t xml:space="preserve">different sets of </w:t>
      </w:r>
      <w:r w:rsidR="00D56577">
        <w:t>TEES</w:t>
      </w:r>
      <w:r w:rsidR="00743B1B" w:rsidRPr="00992B8F">
        <w:t xml:space="preserve"> instruments</w:t>
      </w:r>
      <w:r w:rsidR="00A87704">
        <w:t xml:space="preserve">, many of which are presented by Badr-El-Dine et al. </w:t>
      </w:r>
      <w:r w:rsidR="00A87704">
        <w:rPr>
          <w:rFonts w:cs="Arial"/>
        </w:rPr>
        <w:fldChar w:fldCharType="begin" w:fldLock="1"/>
      </w:r>
      <w:r w:rsidR="00376A85">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A87704">
        <w:rPr>
          <w:rFonts w:cs="Arial"/>
        </w:rPr>
        <w:fldChar w:fldCharType="separate"/>
      </w:r>
      <w:r w:rsidR="00376A85" w:rsidRPr="00376A85">
        <w:rPr>
          <w:rFonts w:cs="Arial"/>
          <w:noProof/>
        </w:rPr>
        <w:t>[4]</w:t>
      </w:r>
      <w:r w:rsidR="00A87704">
        <w:rPr>
          <w:rFonts w:cs="Arial"/>
        </w:rPr>
        <w:fldChar w:fldCharType="end"/>
      </w:r>
      <w:r w:rsidR="00743B1B" w:rsidRPr="00992B8F">
        <w:t xml:space="preserve">. </w:t>
      </w:r>
      <w:r w:rsidR="00EB4D08">
        <w:t>Only one instrument is used at a time and t</w:t>
      </w:r>
      <w:r w:rsidR="00A72BC7">
        <w:t xml:space="preserve">he ear canal restricts the movement of instruments thus many have curved tips in order to reach structures. </w:t>
      </w:r>
      <w:r w:rsidR="00743B1B" w:rsidRPr="00992B8F">
        <w:t>The Spiggle &amp; Theis Panetti set incorporates suction along the shaft of its instruments in order t</w:t>
      </w:r>
      <w:r w:rsidR="00F45ACB">
        <w:t>o allow for two functionalities</w:t>
      </w:r>
      <w:r w:rsidR="00BF6603">
        <w:t xml:space="preserve">: </w:t>
      </w:r>
      <w:r w:rsidR="00F45ACB">
        <w:t>suction and dissection</w:t>
      </w:r>
      <w:r w:rsidR="00743B1B" w:rsidRPr="00992B8F">
        <w:t xml:space="preserve"> or suction and cutting</w:t>
      </w:r>
      <w:r w:rsidR="00BF6603">
        <w:t xml:space="preserve">. Having dual functionality </w:t>
      </w:r>
      <w:r w:rsidR="00743B1B" w:rsidRPr="00992B8F">
        <w:t>in one tool eliminat</w:t>
      </w:r>
      <w:r w:rsidR="00BF6603">
        <w:t>es</w:t>
      </w:r>
      <w:r w:rsidR="00743B1B" w:rsidRPr="00992B8F">
        <w:t xml:space="preserve"> the need to switch between a suction instrument and dissection instrument or knife </w:t>
      </w:r>
      <w:r w:rsidR="00743B1B" w:rsidRPr="00992B8F">
        <w:fldChar w:fldCharType="begin" w:fldLock="1"/>
      </w:r>
      <w:r w:rsidR="00A85DF3">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"http://www.mendeley.com/documents/?uuid=f01a78e6-f41a-43e8-ac1b-5ca110b5fd60" ] } ], "mendeley" : { "formattedCitation" : "[17]", "plainTextFormattedCitation" : "[17]", "previouslyFormattedCitation" : "[17]" }, "properties" : { "noteIndex" : 0 }, "schema" : "https://github.com/citation-style-language/schema/raw/master/csl-citation.json" }</w:instrText>
      </w:r>
      <w:r w:rsidR="00743B1B" w:rsidRPr="00992B8F">
        <w:fldChar w:fldCharType="separate"/>
      </w:r>
      <w:r w:rsidR="00376A85" w:rsidRPr="00376A85">
        <w:rPr>
          <w:noProof/>
        </w:rPr>
        <w:t>[17]</w:t>
      </w:r>
      <w:r w:rsidR="00743B1B" w:rsidRPr="00992B8F">
        <w:fldChar w:fldCharType="end"/>
      </w:r>
      <w:r w:rsidR="00743B1B" w:rsidRPr="00992B8F">
        <w:t>. Grace Medical and Karl Storz have similar</w:t>
      </w:r>
      <w:r w:rsidR="00A72BC7">
        <w:t xml:space="preserve"> suction capabilities</w:t>
      </w:r>
      <w:r w:rsidR="00B440ED">
        <w:t xml:space="preserve"> </w:t>
      </w:r>
      <w:r w:rsidR="00743B1B" w:rsidRPr="00992B8F">
        <w:fldChar w:fldCharType="begin" w:fldLock="1"/>
      </w:r>
      <w:r w:rsidR="00A85DF3">
        <w:instrText>ADDIN CSL_CITATION { "citationItems" : [ { "id" : "ITEM-1", "itemData" : { "URL" : "http://www.gracemedical.com/products/endoscopic-instruments/endoscopic-instruments/",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"http://www.mendeley.com/documents/?uuid=816e58e9-b989-4608-b15b-9fa885e063da" ] } ], "mendeley" : { "formattedCitation" : "[18]", "plainTextFormattedCitation" : "[18]", "previouslyFormattedCitation" : "[18]" }, "properties" : { "noteIndex" : 0 }, "schema" : "https://github.com/citation-style-language/schema/raw/master/csl-citation.json" }</w:instrText>
      </w:r>
      <w:r w:rsidR="00743B1B" w:rsidRPr="00992B8F">
        <w:fldChar w:fldCharType="separate"/>
      </w:r>
      <w:r w:rsidR="00376A85" w:rsidRPr="00376A85">
        <w:rPr>
          <w:noProof/>
        </w:rPr>
        <w:t>[18]</w:t>
      </w:r>
      <w:r w:rsidR="00743B1B" w:rsidRPr="00992B8F">
        <w:fldChar w:fldCharType="end"/>
      </w:r>
      <w:r w:rsidR="00743B1B" w:rsidRPr="00992B8F">
        <w:fldChar w:fldCharType="begin" w:fldLock="1"/>
      </w:r>
      <w:r w:rsidR="00A85DF3">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"http://www.mendeley.com/documents/?uuid=01edba9e-1631-4ad2-bb62-6f3b50be0607" ] } ], "mendeley" : { "formattedCitation" : "[19]", "plainTextFormattedCitation" : "[19]", "previouslyFormattedCitation" : "[19]" }, "properties" : { "noteIndex" : 0 }, "schema" : "https://github.com/citation-style-language/schema/raw/master/csl-citation.json" }</w:instrText>
      </w:r>
      <w:r w:rsidR="00743B1B" w:rsidRPr="00992B8F">
        <w:fldChar w:fldCharType="separate"/>
      </w:r>
      <w:r w:rsidR="00376A85" w:rsidRPr="00376A85">
        <w:rPr>
          <w:noProof/>
        </w:rPr>
        <w:t>[19]</w:t>
      </w:r>
      <w:r w:rsidR="00743B1B" w:rsidRPr="00992B8F">
        <w:fldChar w:fldCharType="end"/>
      </w:r>
      <w:r w:rsidR="00743B1B" w:rsidRPr="00992B8F">
        <w:t>. The Thomassin dissector, Derlacki Mobilizer and Rosen Needle are frequently used by the PI</w:t>
      </w:r>
      <w:r w:rsidR="00D56577">
        <w:t>, an experienced TEES surgeon,</w:t>
      </w:r>
      <w:r w:rsidR="00743B1B" w:rsidRPr="00992B8F">
        <w:t xml:space="preserve"> to position grafts and dissect tissue as their respective tip shapes are preferred to </w:t>
      </w:r>
      <w:r w:rsidR="00743B1B" w:rsidRPr="00992B8F">
        <w:lastRenderedPageBreak/>
        <w:t>manipulate tissue effectively. The Rosen Needle tip curvature allows for dissecting tissue that is attached to the ear drum as the tip shape compl</w:t>
      </w:r>
      <w:r w:rsidR="00BF6603">
        <w:t>e</w:t>
      </w:r>
      <w:r w:rsidR="00743B1B" w:rsidRPr="00992B8F">
        <w:t>ment</w:t>
      </w:r>
      <w:r w:rsidR="00136A19">
        <w:t>s the curvature of the ear drum.</w:t>
      </w:r>
      <w:r w:rsidR="00743B1B" w:rsidRPr="00992B8F">
        <w:t xml:space="preserve"> </w:t>
      </w:r>
      <w:r w:rsidR="00136A19">
        <w:t>Also, when</w:t>
      </w:r>
      <w:r w:rsidR="00743B1B" w:rsidRPr="00992B8F">
        <w:t xml:space="preserve"> the </w:t>
      </w:r>
      <w:r w:rsidR="00136A19">
        <w:t xml:space="preserve">Rosen </w:t>
      </w:r>
      <w:r w:rsidR="00743B1B" w:rsidRPr="00992B8F">
        <w:t xml:space="preserve">needle is rotated axially, the tip follows a trajectory which is useful to manipulate tissue without having to translate the tool which would cause the instrument shaft to collide with the endoscope or ear canal wall. </w:t>
      </w:r>
      <w:r w:rsidR="00D56577">
        <w:t>These are handheld instruments designed specifically for TEES; recently, there has been research and development of robotic minimally invasive techniques to access the middle ear, discussed below.</w:t>
      </w:r>
    </w:p>
    <w:p w14:paraId="26F89F5F" w14:textId="1E3F9B3F" w:rsidR="00330E53" w:rsidRDefault="005722A7" w:rsidP="00663FF9">
      <w:pPr>
        <w:pStyle w:val="Heading2"/>
        <w:jc w:val="both"/>
      </w:pPr>
      <w:r>
        <w:t>1.3</w:t>
      </w:r>
      <w:r w:rsidR="00320246">
        <w:t xml:space="preserve">. </w:t>
      </w:r>
      <w:r w:rsidR="00B440ED">
        <w:t>Approaches</w:t>
      </w:r>
      <w:r w:rsidR="00EF256B">
        <w:t xml:space="preserve"> to minimally invasively access the middle ear </w:t>
      </w:r>
    </w:p>
    <w:p w14:paraId="1D6BD348" w14:textId="47605AC0" w:rsidR="009E362C" w:rsidRPr="006C7045" w:rsidRDefault="00B440ED" w:rsidP="006C7045">
      <w:pPr>
        <w:ind w:firstLine="720"/>
        <w:jc w:val="both"/>
      </w:pPr>
      <w:r>
        <w:rPr>
          <w:noProof/>
          <w:sz w:val="18"/>
          <w:szCs w:val="18"/>
          <w:lang w:bidi="ar-SA"/>
        </w:rPr>
        <mc:AlternateContent>
          <mc:Choice Requires="wpg">
            <w:drawing>
              <wp:anchor distT="0" distB="0" distL="114300" distR="114300" simplePos="0" relativeHeight="251680768" behindDoc="0" locked="0" layoutInCell="1" allowOverlap="1" wp14:anchorId="698BBADC" wp14:editId="0B338738">
                <wp:simplePos x="0" y="0"/>
                <wp:positionH relativeFrom="column">
                  <wp:posOffset>8890</wp:posOffset>
                </wp:positionH>
                <wp:positionV relativeFrom="paragraph">
                  <wp:posOffset>177800</wp:posOffset>
                </wp:positionV>
                <wp:extent cx="3689985" cy="2283460"/>
                <wp:effectExtent l="0" t="0" r="0" b="2540"/>
                <wp:wrapSquare wrapText="bothSides"/>
                <wp:docPr id="17" name="Group 17"/>
                <wp:cNvGraphicFramePr/>
                <a:graphic xmlns:a="http://schemas.openxmlformats.org/drawingml/2006/main">
                  <a:graphicData uri="http://schemas.microsoft.com/office/word/2010/wordprocessingGroup">
                    <wpg:wgp>
                      <wpg:cNvGrpSpPr/>
                      <wpg:grpSpPr>
                        <a:xfrm>
                          <a:off x="0" y="0"/>
                          <a:ext cx="3689985" cy="2283460"/>
                          <a:chOff x="0" y="0"/>
                          <a:chExt cx="3690332" cy="2283748"/>
                        </a:xfrm>
                      </wpg:grpSpPr>
                      <pic:pic xmlns:pic="http://schemas.openxmlformats.org/drawingml/2006/picture">
                        <pic:nvPicPr>
                          <pic:cNvPr id="34" name="Picture 12" descr="C:\Users\arushri swarup\Documents\GitHub\Grad-School\Committee Meeting\ent robot concentric tube.png"/>
                          <pic:cNvPicPr>
                            <a:picLocks noChangeAspect="1"/>
                          </pic:cNvPicPr>
                        </pic:nvPicPr>
                        <pic:blipFill>
                          <a:blip r:embed="rId16" cstate="print"/>
                          <a:srcRect/>
                          <a:stretch>
                            <a:fillRect/>
                          </a:stretch>
                        </pic:blipFill>
                        <pic:spPr bwMode="auto">
                          <a:xfrm>
                            <a:off x="0" y="0"/>
                            <a:ext cx="3681095" cy="1457325"/>
                          </a:xfrm>
                          <a:prstGeom prst="rect">
                            <a:avLst/>
                          </a:prstGeom>
                          <a:noFill/>
                          <a:ln w="9525">
                            <a:noFill/>
                            <a:miter lim="800000"/>
                            <a:headEnd/>
                            <a:tailEnd/>
                          </a:ln>
                        </pic:spPr>
                      </pic:pic>
                      <wps:wsp>
                        <wps:cNvPr id="16" name="Text Box 16"/>
                        <wps:cNvSpPr txBox="1"/>
                        <wps:spPr>
                          <a:xfrm>
                            <a:off x="9237" y="1514763"/>
                            <a:ext cx="3681095" cy="768985"/>
                          </a:xfrm>
                          <a:prstGeom prst="rect">
                            <a:avLst/>
                          </a:prstGeom>
                          <a:solidFill>
                            <a:prstClr val="white"/>
                          </a:solidFill>
                          <a:ln>
                            <a:noFill/>
                          </a:ln>
                          <a:effectLst/>
                        </wps:spPr>
                        <wps:txbx>
                          <w:txbxContent>
                            <w:p w14:paraId="50A29AE2" w14:textId="6ADF6F12" w:rsidR="0033273D" w:rsidRPr="006C7045" w:rsidRDefault="0033273D" w:rsidP="006C7045">
                              <w:pPr>
                                <w:pStyle w:val="Caption"/>
                                <w:rPr>
                                  <w:b w:val="0"/>
                                  <w:noProof/>
                                  <w:color w:val="000000" w:themeColor="text1"/>
                                </w:rPr>
                              </w:pPr>
                              <w:bookmarkStart w:id="21"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00323919">
                                <w:rPr>
                                  <w:noProof/>
                                  <w:color w:val="000000" w:themeColor="text1"/>
                                </w:rPr>
                                <w:t>4</w:t>
                              </w:r>
                              <w:r w:rsidRPr="006C7045">
                                <w:rPr>
                                  <w:color w:val="000000" w:themeColor="text1"/>
                                </w:rPr>
                                <w:fldChar w:fldCharType="end"/>
                              </w:r>
                              <w:bookmarkEnd w:id="21"/>
                              <w:r w:rsidRPr="006C7045">
                                <w:rPr>
                                  <w:color w:val="000000" w:themeColor="text1"/>
                                </w:rPr>
                                <w:t>:</w:t>
                              </w:r>
                              <w:r w:rsidRPr="006C7045">
                                <w:rPr>
                                  <w:b w:val="0"/>
                                  <w:color w:val="000000" w:themeColor="text1"/>
                                </w:rPr>
                                <w:t xml:space="preserve"> Yasin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teleoperating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sidR="00A85DF3">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"[20]" }, "properties" : { "noteIndex" : 0 }, "schema" : "https://github.com/citation-style-language/schema/raw/master/csl-citation.json" }</w:instrText>
                              </w:r>
                              <w:r w:rsidRPr="006C7045">
                                <w:rPr>
                                  <w:b w:val="0"/>
                                  <w:color w:val="000000" w:themeColor="text1"/>
                                  <w:lang w:val="en-CA"/>
                                </w:rPr>
                                <w:fldChar w:fldCharType="separate"/>
                              </w:r>
                              <w:r w:rsidR="00376A85" w:rsidRPr="00376A85">
                                <w:rPr>
                                  <w:b w:val="0"/>
                                  <w:noProof/>
                                  <w:color w:val="000000" w:themeColor="text1"/>
                                  <w:lang w:val="en-CA"/>
                                </w:rPr>
                                <w:t>[20]</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BBADC" id="Group_x0020_17" o:spid="_x0000_s1035" style="position:absolute;left:0;text-align:left;margin-left:.7pt;margin-top:14pt;width:290.55pt;height:179.8pt;z-index:251680768" coordsize="3690332,22837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">
                <v:shape id="Picture_x0020_12" o:spid="_x0000_s1036" type="#_x0000_t75" alt="C:\Users\arushri swarup\Documents\GitHub\Grad-School\Committee Meeting\ent robot concentric tube.png" style="position:absolute;width:3681095;height:1457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A&#10;UMrCAAAA2wAAAA8AAABkcnMvZG93bnJldi54bWxEj8tqwzAQRfeF/IOYQHaNnAd5OFGCKRTaVbGT&#10;RZaDNbFMrJGRlMT9+6pQ6PJyH4e7Pw62Ew/yoXWsYDbNQBDXTrfcKDif3l83IEJE1tg5JgXfFOB4&#10;GL3sMdfuySU9qtiINMIhRwUmxj6XMtSGLIap64mTd3XeYkzSN1J7fKZx28l5lq2kxZYTwWBPb4bq&#10;W3W3CbL1ZunKool+5Yvq8+tiy/VFqcl4KHYgIg3xP/zX/tAKFkv4/ZJ+gDz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gFDKwgAAANsAAAAPAAAAAAAAAAAAAAAAAJwCAABk&#10;cnMvZG93bnJldi54bWxQSwUGAAAAAAQABAD3AAAAiwMAAAAA&#10;">
                  <v:imagedata r:id="rId17" o:title="ent robot concentric tube.png"/>
                  <v:path arrowok="t"/>
                </v:shape>
                <v:shape id="Text_x0020_Box_x0020_16" o:spid="_x0000_s1037" type="#_x0000_t202" style="position:absolute;left:9237;top:1514763;width:3681095;height:768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50A29AE2" w14:textId="6ADF6F12" w:rsidR="0033273D" w:rsidRPr="006C7045" w:rsidRDefault="0033273D" w:rsidP="006C7045">
                        <w:pPr>
                          <w:pStyle w:val="Caption"/>
                          <w:rPr>
                            <w:b w:val="0"/>
                            <w:noProof/>
                            <w:color w:val="000000" w:themeColor="text1"/>
                          </w:rPr>
                        </w:pPr>
                        <w:bookmarkStart w:id="22"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sidR="00323919">
                          <w:rPr>
                            <w:noProof/>
                            <w:color w:val="000000" w:themeColor="text1"/>
                          </w:rPr>
                          <w:t>4</w:t>
                        </w:r>
                        <w:r w:rsidRPr="006C7045">
                          <w:rPr>
                            <w:color w:val="000000" w:themeColor="text1"/>
                          </w:rPr>
                          <w:fldChar w:fldCharType="end"/>
                        </w:r>
                        <w:bookmarkEnd w:id="22"/>
                        <w:r w:rsidRPr="006C7045">
                          <w:rPr>
                            <w:color w:val="000000" w:themeColor="text1"/>
                          </w:rPr>
                          <w:t>:</w:t>
                        </w:r>
                        <w:r w:rsidRPr="006C7045">
                          <w:rPr>
                            <w:b w:val="0"/>
                            <w:color w:val="000000" w:themeColor="text1"/>
                          </w:rPr>
                          <w:t xml:space="preserve"> Yasin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teleoperating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sidR="00A85DF3">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"[20]" }, "properties" : { "noteIndex" : 0 }, "schema" : "https://github.com/citation-style-language/schema/raw/master/csl-citation.json" }</w:instrText>
                        </w:r>
                        <w:r w:rsidRPr="006C7045">
                          <w:rPr>
                            <w:b w:val="0"/>
                            <w:color w:val="000000" w:themeColor="text1"/>
                            <w:lang w:val="en-CA"/>
                          </w:rPr>
                          <w:fldChar w:fldCharType="separate"/>
                        </w:r>
                        <w:r w:rsidR="00376A85" w:rsidRPr="00376A85">
                          <w:rPr>
                            <w:b w:val="0"/>
                            <w:noProof/>
                            <w:color w:val="000000" w:themeColor="text1"/>
                            <w:lang w:val="en-CA"/>
                          </w:rPr>
                          <w:t>[20]</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v:textbox>
                </v:shape>
                <w10:wrap type="square"/>
              </v:group>
            </w:pict>
          </mc:Fallback>
        </mc:AlternateContent>
      </w:r>
      <w:r w:rsidR="00330E53">
        <w:t>Yasin et al. present a robotic tool that aims to allow middle ear surgeons to perform precise tasks and access hard to reach anatomical targets using a custom-designed robot that controls grippers attached to a shape-set nitinol tube with a fixed radius of</w:t>
      </w:r>
      <w:r w:rsidR="00F85987">
        <w:t xml:space="preserve"> curvature of</w:t>
      </w:r>
      <w:r w:rsidR="00330E53">
        <w:t xml:space="preserve"> 7.5mm at the tip</w:t>
      </w:r>
      <w:r w:rsidR="006C7045">
        <w:t xml:space="preserve">, see </w:t>
      </w:r>
      <w:r w:rsidR="006C7045">
        <w:fldChar w:fldCharType="begin"/>
      </w:r>
      <w:r w:rsidR="006C7045">
        <w:instrText xml:space="preserve"> REF _Ref495246532 \h </w:instrText>
      </w:r>
      <w:r w:rsidR="006C7045">
        <w:fldChar w:fldCharType="separate"/>
      </w:r>
      <w:r w:rsidR="00323919" w:rsidRPr="006C7045">
        <w:rPr>
          <w:color w:val="000000" w:themeColor="text1"/>
        </w:rPr>
        <w:t xml:space="preserve">Figure </w:t>
      </w:r>
      <w:r w:rsidR="00323919" w:rsidRPr="006C7045">
        <w:rPr>
          <w:noProof/>
          <w:color w:val="000000" w:themeColor="text1"/>
        </w:rPr>
        <w:t>3</w:t>
      </w:r>
      <w:r w:rsidR="006C7045">
        <w:fldChar w:fldCharType="end"/>
      </w:r>
      <w:r w:rsidR="00330E53">
        <w:t xml:space="preserve"> </w:t>
      </w:r>
      <w:r w:rsidR="00EA2CD2">
        <w:fldChar w:fldCharType="begin" w:fldLock="1"/>
      </w:r>
      <w:r w:rsidR="00A85DF3">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"[20]" }, "properties" : { "noteIndex" : 0 }, "schema" : "https://github.com/citation-style-language/schema/raw/master/csl-citation.json" }</w:instrText>
      </w:r>
      <w:r w:rsidR="00EA2CD2">
        <w:fldChar w:fldCharType="separate"/>
      </w:r>
      <w:r w:rsidR="00376A85" w:rsidRPr="00376A85">
        <w:rPr>
          <w:noProof/>
        </w:rPr>
        <w:t>[20]</w:t>
      </w:r>
      <w:r w:rsidR="00EA2CD2">
        <w:fldChar w:fldCharType="end"/>
      </w:r>
      <w:r w:rsidR="00330E53">
        <w:t xml:space="preserve">. The nitinol ‘cannula’ can be retracted into a </w:t>
      </w:r>
      <w:r w:rsidR="006C7045">
        <w:t xml:space="preserve">straight </w:t>
      </w:r>
      <w:r w:rsidR="00330E53">
        <w:t>stainless steel ‘stem’ and when the tool needs to reach something, the cannula extends out of the stem to curve</w:t>
      </w:r>
      <w:r w:rsidR="006C7045">
        <w:t xml:space="preserve"> out</w:t>
      </w:r>
      <w:r w:rsidR="00330E53">
        <w:t xml:space="preserve"> and reach the target.</w:t>
      </w:r>
      <w:r w:rsidR="00F85987">
        <w:t xml:space="preserve"> </w:t>
      </w:r>
    </w:p>
    <w:p w14:paraId="3E65C6D1" w14:textId="1562FF3A" w:rsidR="00663FF9" w:rsidRDefault="0054497C" w:rsidP="00663FF9">
      <w:pPr>
        <w:jc w:val="both"/>
        <w:rPr>
          <w:lang w:val="en-CA"/>
        </w:rPr>
      </w:pPr>
      <w:r>
        <w:rPr>
          <w:noProof/>
          <w:lang w:bidi="ar-SA"/>
        </w:rPr>
        <mc:AlternateContent>
          <mc:Choice Requires="wpg">
            <w:drawing>
              <wp:anchor distT="0" distB="0" distL="114300" distR="114300" simplePos="0" relativeHeight="251683840" behindDoc="0" locked="0" layoutInCell="1" allowOverlap="1" wp14:anchorId="587D40C7" wp14:editId="52D7225E">
                <wp:simplePos x="0" y="0"/>
                <wp:positionH relativeFrom="column">
                  <wp:posOffset>10160</wp:posOffset>
                </wp:positionH>
                <wp:positionV relativeFrom="paragraph">
                  <wp:posOffset>610870</wp:posOffset>
                </wp:positionV>
                <wp:extent cx="3366135" cy="1831975"/>
                <wp:effectExtent l="0" t="0" r="12065" b="0"/>
                <wp:wrapSquare wrapText="bothSides"/>
                <wp:docPr id="20" name="Group 20"/>
                <wp:cNvGraphicFramePr/>
                <a:graphic xmlns:a="http://schemas.openxmlformats.org/drawingml/2006/main">
                  <a:graphicData uri="http://schemas.microsoft.com/office/word/2010/wordprocessingGroup">
                    <wpg:wgp>
                      <wpg:cNvGrpSpPr/>
                      <wpg:grpSpPr>
                        <a:xfrm>
                          <a:off x="0" y="0"/>
                          <a:ext cx="3366135" cy="1831975"/>
                          <a:chOff x="0" y="0"/>
                          <a:chExt cx="3366135" cy="1832149"/>
                        </a:xfrm>
                      </wpg:grpSpPr>
                      <pic:pic xmlns:pic="http://schemas.openxmlformats.org/drawingml/2006/picture">
                        <pic:nvPicPr>
                          <pic:cNvPr id="6"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66135" cy="908685"/>
                          </a:xfrm>
                          <a:prstGeom prst="rect">
                            <a:avLst/>
                          </a:prstGeom>
                        </pic:spPr>
                      </pic:pic>
                      <wps:wsp>
                        <wps:cNvPr id="19" name="Text Box 19"/>
                        <wps:cNvSpPr txBox="1"/>
                        <wps:spPr>
                          <a:xfrm>
                            <a:off x="0" y="969819"/>
                            <a:ext cx="3366135" cy="862330"/>
                          </a:xfrm>
                          <a:prstGeom prst="rect">
                            <a:avLst/>
                          </a:prstGeom>
                          <a:solidFill>
                            <a:prstClr val="white"/>
                          </a:solidFill>
                          <a:ln>
                            <a:noFill/>
                          </a:ln>
                          <a:effectLst/>
                        </wps:spPr>
                        <wps:txbx>
                          <w:txbxContent>
                            <w:p w14:paraId="009B955B" w14:textId="3E61A357" w:rsidR="0033273D" w:rsidRPr="00323919" w:rsidRDefault="0033273D" w:rsidP="006C7045">
                              <w:pPr>
                                <w:pStyle w:val="Caption"/>
                                <w:jc w:val="both"/>
                                <w:rPr>
                                  <w:b w:val="0"/>
                                  <w:color w:val="000000" w:themeColor="text1"/>
                                  <w:sz w:val="22"/>
                                  <w:szCs w:val="22"/>
                                  <w:lang w:val="en-CA"/>
                                </w:rPr>
                              </w:pPr>
                              <w:bookmarkStart w:id="23" w:name="_Ref495249487"/>
                              <w:r w:rsidRPr="00323919">
                                <w:rPr>
                                  <w:color w:val="000000" w:themeColor="text1"/>
                                </w:rPr>
                                <w:t xml:space="preserve">Figure </w:t>
                              </w:r>
                              <w:r w:rsidRPr="00323919">
                                <w:rPr>
                                  <w:color w:val="000000" w:themeColor="text1"/>
                                </w:rPr>
                                <w:fldChar w:fldCharType="begin"/>
                              </w:r>
                              <w:r w:rsidRPr="00323919">
                                <w:rPr>
                                  <w:color w:val="000000" w:themeColor="text1"/>
                                </w:rPr>
                                <w:instrText xml:space="preserve"> SEQ Figure \* ARABIC </w:instrText>
                              </w:r>
                              <w:r w:rsidRPr="00323919">
                                <w:rPr>
                                  <w:color w:val="000000" w:themeColor="text1"/>
                                </w:rPr>
                                <w:fldChar w:fldCharType="separate"/>
                              </w:r>
                              <w:r w:rsidR="00323919" w:rsidRPr="00323919">
                                <w:rPr>
                                  <w:noProof/>
                                  <w:color w:val="000000" w:themeColor="text1"/>
                                </w:rPr>
                                <w:t>5</w:t>
                              </w:r>
                              <w:r w:rsidRPr="00323919">
                                <w:rPr>
                                  <w:color w:val="000000" w:themeColor="text1"/>
                                </w:rPr>
                                <w:fldChar w:fldCharType="end"/>
                              </w:r>
                              <w:bookmarkEnd w:id="23"/>
                              <w:r w:rsidRPr="00323919">
                                <w:rPr>
                                  <w:color w:val="000000" w:themeColor="text1"/>
                                </w:rPr>
                                <w:t xml:space="preserve">: </w:t>
                              </w:r>
                              <w:r w:rsidRPr="00323919">
                                <w:rPr>
                                  <w:b w:val="0"/>
                                  <w:color w:val="000000" w:themeColor="text1"/>
                                </w:rPr>
                                <w:t>Steerable endoscope to visualize the middle ear. 8 notches in a Nitinol Tube of inner diameter 1.60mm and outer diameter 1.80mm allow the tip to bend by pulling on a cable attached to the most distal cutout</w:t>
                              </w:r>
                              <w:r w:rsidR="00323919" w:rsidRPr="00323919">
                                <w:rPr>
                                  <w:b w:val="0"/>
                                  <w:color w:val="000000" w:themeColor="text1"/>
                                </w:rPr>
                                <w:t xml:space="preserve"> (right hand side of the tube)</w:t>
                              </w:r>
                              <w:r w:rsidRPr="00323919">
                                <w:rPr>
                                  <w:b w:val="0"/>
                                  <w:color w:val="000000" w:themeColor="text1"/>
                                </w:rPr>
                                <w:t xml:space="preserve">. An HD chip-tip camera and fibre-optic light sources are located at the leftmost end of the tube </w:t>
                              </w:r>
                              <w:r w:rsidRPr="00323919">
                                <w:rPr>
                                  <w:b w:val="0"/>
                                  <w:color w:val="000000" w:themeColor="text1"/>
                                  <w:lang w:val="en-CA"/>
                                </w:rPr>
                                <w:fldChar w:fldCharType="begin" w:fldLock="1"/>
                              </w:r>
                              <w:r w:rsidR="00A85DF3">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"[21]" }, "properties" : { "noteIndex" : 0 }, "schema" : "https://github.com/citation-style-language/schema/raw/master/csl-citation.json" }</w:instrText>
                              </w:r>
                              <w:r w:rsidRPr="00323919">
                                <w:rPr>
                                  <w:b w:val="0"/>
                                  <w:color w:val="000000" w:themeColor="text1"/>
                                  <w:lang w:val="en-CA"/>
                                </w:rPr>
                                <w:fldChar w:fldCharType="separate"/>
                              </w:r>
                              <w:r w:rsidR="00376A85" w:rsidRPr="00323919">
                                <w:rPr>
                                  <w:b w:val="0"/>
                                  <w:noProof/>
                                  <w:color w:val="000000" w:themeColor="text1"/>
                                  <w:lang w:val="en-CA"/>
                                </w:rPr>
                                <w:t>[21]</w:t>
                              </w:r>
                              <w:r w:rsidRPr="00323919">
                                <w:rPr>
                                  <w:b w:val="0"/>
                                  <w:color w:val="000000" w:themeColor="text1"/>
                                  <w:lang w:val="en-CA"/>
                                </w:rPr>
                                <w:fldChar w:fldCharType="end"/>
                              </w:r>
                              <w:r w:rsidRPr="00323919">
                                <w:rPr>
                                  <w:b w:val="0"/>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7D40C7" id="Group_x0020_20" o:spid="_x0000_s1038" style="position:absolute;left:0;text-align:left;margin-left:.8pt;margin-top:48.1pt;width:265.05pt;height:144.25pt;z-index:251683840" coordsize="3366135,18321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">
                <v:shape id="Picture_x0020_6" o:spid="_x0000_s1039" type="#_x0000_t75" style="position:absolute;width:3366135;height:908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Y&#10;mxnCAAAA2gAAAA8AAABkcnMvZG93bnJldi54bWxEj8FqwzAQRO+F/IPYQC+lkROCMW6UUAKBQEKh&#10;rj9gsbaWqbVyJMV2/74qFHocZuYNszvMthcj+dA5VrBeZSCIG6c7bhXUH6fnAkSIyBp7x6TgmwIc&#10;9ouHHZbaTfxOYxVbkSAcSlRgYhxKKUNjyGJYuYE4eZ/OW4xJ+lZqj1OC215usiyXFjtOCwYHOhpq&#10;vqq7VVDYy0iTt6frcXq6mevbttZbp9Tjcn59ARFpjv/hv/ZZK8jh90q6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GJsZwgAAANoAAAAPAAAAAAAAAAAAAAAAAJwCAABk&#10;cnMvZG93bnJldi54bWxQSwUGAAAAAAQABAD3AAAAiwMAAAAA&#10;">
                  <v:imagedata r:id="rId19" o:title=""/>
                  <v:path arrowok="t"/>
                </v:shape>
                <v:shape id="Text_x0020_Box_x0020_19" o:spid="_x0000_s1040" type="#_x0000_t202" style="position:absolute;top:969819;width:3366135;height:862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009B955B" w14:textId="3E61A357" w:rsidR="0033273D" w:rsidRPr="00323919" w:rsidRDefault="0033273D" w:rsidP="006C7045">
                        <w:pPr>
                          <w:pStyle w:val="Caption"/>
                          <w:jc w:val="both"/>
                          <w:rPr>
                            <w:b w:val="0"/>
                            <w:color w:val="000000" w:themeColor="text1"/>
                            <w:sz w:val="22"/>
                            <w:szCs w:val="22"/>
                            <w:lang w:val="en-CA"/>
                          </w:rPr>
                        </w:pPr>
                        <w:bookmarkStart w:id="24" w:name="_Ref495249487"/>
                        <w:r w:rsidRPr="00323919">
                          <w:rPr>
                            <w:color w:val="000000" w:themeColor="text1"/>
                          </w:rPr>
                          <w:t xml:space="preserve">Figure </w:t>
                        </w:r>
                        <w:r w:rsidRPr="00323919">
                          <w:rPr>
                            <w:color w:val="000000" w:themeColor="text1"/>
                          </w:rPr>
                          <w:fldChar w:fldCharType="begin"/>
                        </w:r>
                        <w:r w:rsidRPr="00323919">
                          <w:rPr>
                            <w:color w:val="000000" w:themeColor="text1"/>
                          </w:rPr>
                          <w:instrText xml:space="preserve"> SEQ Figure \* ARABIC </w:instrText>
                        </w:r>
                        <w:r w:rsidRPr="00323919">
                          <w:rPr>
                            <w:color w:val="000000" w:themeColor="text1"/>
                          </w:rPr>
                          <w:fldChar w:fldCharType="separate"/>
                        </w:r>
                        <w:r w:rsidR="00323919" w:rsidRPr="00323919">
                          <w:rPr>
                            <w:noProof/>
                            <w:color w:val="000000" w:themeColor="text1"/>
                          </w:rPr>
                          <w:t>5</w:t>
                        </w:r>
                        <w:r w:rsidRPr="00323919">
                          <w:rPr>
                            <w:color w:val="000000" w:themeColor="text1"/>
                          </w:rPr>
                          <w:fldChar w:fldCharType="end"/>
                        </w:r>
                        <w:bookmarkEnd w:id="24"/>
                        <w:r w:rsidRPr="00323919">
                          <w:rPr>
                            <w:color w:val="000000" w:themeColor="text1"/>
                          </w:rPr>
                          <w:t xml:space="preserve">: </w:t>
                        </w:r>
                        <w:r w:rsidRPr="00323919">
                          <w:rPr>
                            <w:b w:val="0"/>
                            <w:color w:val="000000" w:themeColor="text1"/>
                          </w:rPr>
                          <w:t>Steerable endoscope to visualize the middle ear. 8 notches in a Nitinol Tube of inner diameter 1.60mm and outer diameter 1.80mm allow the tip to bend by pulling on a cable attached to the most distal cutout</w:t>
                        </w:r>
                        <w:r w:rsidR="00323919" w:rsidRPr="00323919">
                          <w:rPr>
                            <w:b w:val="0"/>
                            <w:color w:val="000000" w:themeColor="text1"/>
                          </w:rPr>
                          <w:t xml:space="preserve"> (right hand side of the tube)</w:t>
                        </w:r>
                        <w:r w:rsidRPr="00323919">
                          <w:rPr>
                            <w:b w:val="0"/>
                            <w:color w:val="000000" w:themeColor="text1"/>
                          </w:rPr>
                          <w:t xml:space="preserve">. An HD chip-tip camera and fibre-optic light sources are located at the leftmost end of the tube </w:t>
                        </w:r>
                        <w:r w:rsidRPr="00323919">
                          <w:rPr>
                            <w:b w:val="0"/>
                            <w:color w:val="000000" w:themeColor="text1"/>
                            <w:lang w:val="en-CA"/>
                          </w:rPr>
                          <w:fldChar w:fldCharType="begin" w:fldLock="1"/>
                        </w:r>
                        <w:r w:rsidR="00A85DF3">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"[21]" }, "properties" : { "noteIndex" : 0 }, "schema" : "https://github.com/citation-style-language/schema/raw/master/csl-citation.json" }</w:instrText>
                        </w:r>
                        <w:r w:rsidRPr="00323919">
                          <w:rPr>
                            <w:b w:val="0"/>
                            <w:color w:val="000000" w:themeColor="text1"/>
                            <w:lang w:val="en-CA"/>
                          </w:rPr>
                          <w:fldChar w:fldCharType="separate"/>
                        </w:r>
                        <w:r w:rsidR="00376A85" w:rsidRPr="00323919">
                          <w:rPr>
                            <w:b w:val="0"/>
                            <w:noProof/>
                            <w:color w:val="000000" w:themeColor="text1"/>
                            <w:lang w:val="en-CA"/>
                          </w:rPr>
                          <w:t>[21]</w:t>
                        </w:r>
                        <w:r w:rsidRPr="00323919">
                          <w:rPr>
                            <w:b w:val="0"/>
                            <w:color w:val="000000" w:themeColor="text1"/>
                            <w:lang w:val="en-CA"/>
                          </w:rPr>
                          <w:fldChar w:fldCharType="end"/>
                        </w:r>
                        <w:r w:rsidRPr="00323919">
                          <w:rPr>
                            <w:b w:val="0"/>
                            <w:color w:val="000000" w:themeColor="text1"/>
                          </w:rPr>
                          <w:t xml:space="preserve">. </w:t>
                        </w:r>
                      </w:p>
                    </w:txbxContent>
                  </v:textbox>
                </v:shape>
                <w10:wrap type="square"/>
              </v:group>
            </w:pict>
          </mc:Fallback>
        </mc:AlternateContent>
      </w:r>
      <w:r w:rsidR="00663FF9">
        <w:rPr>
          <w:lang w:val="en-CA"/>
        </w:rPr>
        <w:tab/>
        <w:t>Fichera et al. present</w:t>
      </w:r>
      <w:r w:rsidR="00BF6603">
        <w:rPr>
          <w:lang w:val="en-CA"/>
        </w:rPr>
        <w:t>ed</w:t>
      </w:r>
      <w:r w:rsidR="00663FF9">
        <w:rPr>
          <w:lang w:val="en-CA"/>
        </w:rPr>
        <w:t xml:space="preserve"> a miniature robotic endoscope that is able to pass through the Eustachian tube and visualize the middle ear using a bendable tip that uses a robotic wrist mechanism </w:t>
      </w:r>
      <w:r w:rsidR="00663FF9">
        <w:rPr>
          <w:lang w:val="en-CA"/>
        </w:rPr>
        <w:fldChar w:fldCharType="begin" w:fldLock="1"/>
      </w:r>
      <w:r w:rsidR="00A85DF3">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"[21]" }, "properties" : { "noteIndex" : 0 }, "schema" : "https://github.com/citation-style-language/schema/raw/master/csl-citation.json" }</w:instrText>
      </w:r>
      <w:r w:rsidR="00663FF9">
        <w:rPr>
          <w:lang w:val="en-CA"/>
        </w:rPr>
        <w:fldChar w:fldCharType="separate"/>
      </w:r>
      <w:r w:rsidR="00376A85" w:rsidRPr="00376A85">
        <w:rPr>
          <w:noProof/>
          <w:lang w:val="en-CA"/>
        </w:rPr>
        <w:t>[21]</w:t>
      </w:r>
      <w:r w:rsidR="00663FF9">
        <w:rPr>
          <w:lang w:val="en-CA"/>
        </w:rPr>
        <w:fldChar w:fldCharType="end"/>
      </w:r>
      <w:r w:rsidR="00663FF9">
        <w:rPr>
          <w:lang w:val="en-CA"/>
        </w:rPr>
        <w:t xml:space="preserve">. </w:t>
      </w:r>
      <w:r w:rsidR="009F0E22">
        <w:rPr>
          <w:lang w:val="en-CA"/>
        </w:rPr>
        <w:t xml:space="preserve">This group used patient CT scans rendered into 3D computer models to plan the path for the instrument to take to reach the middle ear through the Eustachian tube and optimized the geometry of the wrist to </w:t>
      </w:r>
      <w:r w:rsidR="00BF6603">
        <w:rPr>
          <w:lang w:val="en-CA"/>
        </w:rPr>
        <w:t xml:space="preserve">complement </w:t>
      </w:r>
      <w:r w:rsidR="009F0E22">
        <w:rPr>
          <w:lang w:val="en-CA"/>
        </w:rPr>
        <w:t>this path. The endoscope tip was able to visualize the sinus tympani when inserted in a phantom model</w:t>
      </w:r>
      <w:r w:rsidR="002A1D17">
        <w:rPr>
          <w:lang w:val="en-CA"/>
        </w:rPr>
        <w:t>, which is a hard-to-access region within the middle ear</w:t>
      </w:r>
      <w:r w:rsidR="009F0E22">
        <w:rPr>
          <w:lang w:val="en-CA"/>
        </w:rPr>
        <w:t>. This tool is designed to be a minimally invasive diagnostic tool for middle ear diseases by eliminating the need to cut and lift the ear drum to visualize internal ear structures</w:t>
      </w:r>
      <w:r w:rsidR="00BF6603">
        <w:rPr>
          <w:lang w:val="en-CA"/>
        </w:rPr>
        <w:t>; it</w:t>
      </w:r>
      <w:r w:rsidR="005E1FCF">
        <w:rPr>
          <w:lang w:val="en-CA"/>
        </w:rPr>
        <w:t xml:space="preserve"> provides inspiration for the design of a similar tool for TEES</w:t>
      </w:r>
      <w:r w:rsidR="009F0E22">
        <w:rPr>
          <w:lang w:val="en-CA"/>
        </w:rPr>
        <w:t>.</w:t>
      </w:r>
      <w:r w:rsidR="002A1D17">
        <w:rPr>
          <w:lang w:val="en-CA"/>
        </w:rPr>
        <w:t xml:space="preserve"> </w:t>
      </w:r>
    </w:p>
    <w:p w14:paraId="7FA2E342" w14:textId="7CBA25CD" w:rsidR="0088610C" w:rsidRDefault="00B440ED" w:rsidP="0088610C">
      <w:pPr>
        <w:ind w:firstLine="720"/>
        <w:contextualSpacing/>
        <w:jc w:val="both"/>
      </w:pPr>
      <w:r>
        <w:t>The principal investigator of this project is an otologist with 12 years of TEES experience. Through observation of</w:t>
      </w:r>
      <w:r w:rsidR="001D794F">
        <w:t xml:space="preserve"> his</w:t>
      </w:r>
      <w:r>
        <w:t xml:space="preserve"> TEES surgeries, it was concluded that the PI commonly uses the Panetti set, Thomassi</w:t>
      </w:r>
      <w:r w:rsidR="003E1733">
        <w:t>n Dissector and Rosen Needle</w:t>
      </w:r>
      <w:r w:rsidR="00E01D5B">
        <w:t xml:space="preserve">, see </w:t>
      </w:r>
      <w:r w:rsidR="00E01D5B">
        <w:fldChar w:fldCharType="begin"/>
      </w:r>
      <w:r w:rsidR="00E01D5B">
        <w:instrText xml:space="preserve"> REF _Ref495245210 \h </w:instrText>
      </w:r>
      <w:r w:rsidR="00E01D5B">
        <w:fldChar w:fldCharType="separate"/>
      </w:r>
      <w:r w:rsidR="00F75AD9" w:rsidRPr="002E5C2C">
        <w:rPr>
          <w:color w:val="000000" w:themeColor="text1"/>
        </w:rPr>
        <w:t xml:space="preserve">Figure </w:t>
      </w:r>
      <w:r w:rsidR="00F75AD9">
        <w:rPr>
          <w:noProof/>
          <w:color w:val="000000" w:themeColor="text1"/>
        </w:rPr>
        <w:t>3</w:t>
      </w:r>
      <w:r w:rsidR="00E01D5B">
        <w:fldChar w:fldCharType="end"/>
      </w:r>
      <w:r w:rsidR="00E01D5B">
        <w:t>,</w:t>
      </w:r>
      <w:r w:rsidR="003E1733">
        <w:t xml:space="preserve"> because the</w:t>
      </w:r>
      <w:r w:rsidR="00E01D5B">
        <w:t xml:space="preserve"> tip</w:t>
      </w:r>
      <w:r>
        <w:t xml:space="preserve"> curvature and shape are appropriate to dissect and </w:t>
      </w:r>
      <w:r w:rsidR="00E01D5B">
        <w:t>manipulate tissue</w:t>
      </w:r>
      <w:r w:rsidR="003E1733">
        <w:t>. The Panetti set has the added benefit of suction which eliminates the need to switch between dissectors and suction instruments</w:t>
      </w:r>
      <w:r w:rsidR="0088610C">
        <w:t xml:space="preserve">. </w:t>
      </w:r>
      <w:r w:rsidR="00F02A89">
        <w:t>However, the PI has expressed that rigid curved and straight instruments are unable to reach around corners within the middle ear space</w:t>
      </w:r>
      <w:r w:rsidR="003E1733">
        <w:t>, where cholesteatoma is visualized by</w:t>
      </w:r>
      <w:r w:rsidR="00F02A89">
        <w:t xml:space="preserve"> the endoscope.</w:t>
      </w:r>
      <w:r w:rsidR="00136A19">
        <w:t xml:space="preserve"> This </w:t>
      </w:r>
      <w:r w:rsidR="00136A19">
        <w:lastRenderedPageBreak/>
        <w:t xml:space="preserve">requires </w:t>
      </w:r>
      <w:r w:rsidR="00F02A89">
        <w:t xml:space="preserve">the surgeon to remove bone from the patient. This could likely be avoided </w:t>
      </w:r>
      <w:r w:rsidR="00136A19">
        <w:t>if the surgeon was able to control the curvature of the instrument tip, enabling</w:t>
      </w:r>
      <w:r w:rsidR="00F02A89">
        <w:t xml:space="preserve"> </w:t>
      </w:r>
      <w:r w:rsidR="00E01D5B">
        <w:t xml:space="preserve">access </w:t>
      </w:r>
      <w:r w:rsidR="00136A19">
        <w:t xml:space="preserve">to </w:t>
      </w:r>
      <w:r w:rsidR="00E01D5B">
        <w:t>dissect</w:t>
      </w:r>
      <w:r w:rsidR="00F02A89">
        <w:t xml:space="preserve"> cholesteatoma. </w:t>
      </w:r>
    </w:p>
    <w:p w14:paraId="0C3F2894" w14:textId="73298A60" w:rsidR="00C423C8" w:rsidRPr="00F92CD2" w:rsidRDefault="00F02A89" w:rsidP="00F92CD2">
      <w:pPr>
        <w:ind w:firstLine="720"/>
        <w:contextualSpacing/>
        <w:jc w:val="both"/>
      </w:pPr>
      <w:r>
        <w:t>Very recently, new technologies that increase instrument dexterity and range of motion within small workspaces have been applied to TEES</w:t>
      </w:r>
      <w:r w:rsidR="00BF6603">
        <w:t xml:space="preserve"> (</w:t>
      </w:r>
      <w:r w:rsidR="0088610C">
        <w:t xml:space="preserve">refer to </w:t>
      </w:r>
      <w:r w:rsidR="0088610C">
        <w:fldChar w:fldCharType="begin"/>
      </w:r>
      <w:r w:rsidR="0088610C">
        <w:instrText xml:space="preserve"> REF _Ref495246532 \h </w:instrText>
      </w:r>
      <w:r w:rsidR="0088610C">
        <w:fldChar w:fldCharType="separate"/>
      </w:r>
      <w:r w:rsidR="00323919" w:rsidRPr="006C7045">
        <w:rPr>
          <w:color w:val="000000" w:themeColor="text1"/>
        </w:rPr>
        <w:t xml:space="preserve">Figure </w:t>
      </w:r>
      <w:r w:rsidR="00323919" w:rsidRPr="006C7045">
        <w:rPr>
          <w:noProof/>
          <w:color w:val="000000" w:themeColor="text1"/>
        </w:rPr>
        <w:t>3</w:t>
      </w:r>
      <w:r w:rsidR="0088610C">
        <w:fldChar w:fldCharType="end"/>
      </w:r>
      <w:r w:rsidR="0088610C">
        <w:t xml:space="preserve"> and </w:t>
      </w:r>
      <w:r w:rsidR="0088610C">
        <w:fldChar w:fldCharType="begin"/>
      </w:r>
      <w:r w:rsidR="0088610C">
        <w:instrText xml:space="preserve"> REF _Ref495249487 \h </w:instrText>
      </w:r>
      <w:r w:rsidR="0088610C">
        <w:fldChar w:fldCharType="separate"/>
      </w:r>
      <w:r w:rsidR="00323919" w:rsidRPr="006C7045">
        <w:rPr>
          <w:color w:val="000000" w:themeColor="text1"/>
        </w:rPr>
        <w:t xml:space="preserve">Figure </w:t>
      </w:r>
      <w:r w:rsidR="00323919" w:rsidRPr="006C7045">
        <w:rPr>
          <w:noProof/>
          <w:color w:val="000000" w:themeColor="text1"/>
        </w:rPr>
        <w:t>4</w:t>
      </w:r>
      <w:r w:rsidR="0088610C">
        <w:fldChar w:fldCharType="end"/>
      </w:r>
      <w:r w:rsidR="00BF6603">
        <w:t>)</w:t>
      </w:r>
      <w:r>
        <w:t>. These technologies are reviewed as potential solutions to address this challenge</w:t>
      </w:r>
      <w:r w:rsidR="0088610C">
        <w:t xml:space="preserve"> but also have limitations</w:t>
      </w:r>
      <w:r>
        <w:t xml:space="preserve">. </w:t>
      </w:r>
      <w:r w:rsidR="006550FD">
        <w:t>The tip of the robotic tool developed by Yasin et al.  enables control of t</w:t>
      </w:r>
      <w:r w:rsidR="0054497C">
        <w:t>he</w:t>
      </w:r>
      <w:r w:rsidR="006550FD">
        <w:t xml:space="preserve"> tip’s</w:t>
      </w:r>
      <w:r w:rsidR="0054497C">
        <w:t xml:space="preserve"> arc</w:t>
      </w:r>
      <w:r w:rsidR="006550FD">
        <w:t xml:space="preserve"> length</w:t>
      </w:r>
      <w:r w:rsidR="0054497C">
        <w:t xml:space="preserve"> however, the radius of curvature is still </w:t>
      </w:r>
      <w:r w:rsidR="00AF07FC">
        <w:t>rigid at</w:t>
      </w:r>
      <w:r w:rsidR="0054497C">
        <w:t xml:space="preserve"> 7.5mm, and may not be able to reach all hard-to-reac</w:t>
      </w:r>
      <w:r w:rsidR="006550FD">
        <w:t>h areas within the middle ear, similar to</w:t>
      </w:r>
      <w:r w:rsidR="0054497C">
        <w:t xml:space="preserve"> current tools. </w:t>
      </w:r>
      <w:r w:rsidR="006550FD">
        <w:t xml:space="preserve">The robotic tool developed by Fichera et al. </w:t>
      </w:r>
      <w:r w:rsidR="006550FD">
        <w:rPr>
          <w:lang w:val="en-CA"/>
        </w:rPr>
        <w:t>is able to control the radius of curvature</w:t>
      </w:r>
      <w:r w:rsidR="0054497C">
        <w:rPr>
          <w:lang w:val="en-CA"/>
        </w:rPr>
        <w:t xml:space="preserve"> to access hard</w:t>
      </w:r>
      <w:r w:rsidR="006550FD">
        <w:rPr>
          <w:lang w:val="en-CA"/>
        </w:rPr>
        <w:t>-</w:t>
      </w:r>
      <w:r w:rsidR="0054497C">
        <w:rPr>
          <w:lang w:val="en-CA"/>
        </w:rPr>
        <w:t>to</w:t>
      </w:r>
      <w:r w:rsidR="006550FD">
        <w:rPr>
          <w:lang w:val="en-CA"/>
        </w:rPr>
        <w:t>-reach areas but</w:t>
      </w:r>
      <w:r w:rsidR="0054497C">
        <w:rPr>
          <w:lang w:val="en-CA"/>
        </w:rPr>
        <w:t xml:space="preserve"> its purpose is visualization and performing a surgical procedure would require the insertion of another instrument with a tip that is stiff enough to perform dissection and manipulation of structures.  As well, the instrument geometry is designed to enter through the Eustachian tube, not the ear canal.  </w:t>
      </w:r>
      <w:r w:rsidR="00AF07FC">
        <w:t xml:space="preserve">The robotic tools presented are not yet available commercially and would be very expensive to implement for TEES; a manual, handheld tool with a similar articulating tip may be more appropriate and cost-efficient. </w:t>
      </w:r>
      <w:r w:rsidR="006550FD">
        <w:t>These tools provide motivation to develop a new instrument that can alter its arc length and/or radius of curvature</w:t>
      </w:r>
      <w:r w:rsidR="001D28D9">
        <w:t xml:space="preserve"> to access and dissect within the hard-to-reach areas</w:t>
      </w:r>
      <w:r w:rsidR="00CD6F38">
        <w:t>.</w:t>
      </w:r>
      <w:r w:rsidR="00F92CD2">
        <w:t xml:space="preserve"> This describes a specific tool type that may facilitate TEES; it is important to have an understanding of the needs of surgeons performing TEES in order to design and develop tools that would facilitate the technique. This can be done by conducting a needs analysis study.</w:t>
      </w:r>
    </w:p>
    <w:p w14:paraId="6E046558" w14:textId="39B0C7EC" w:rsidR="00C423C8" w:rsidRDefault="00C423C8" w:rsidP="00C423C8">
      <w:pPr>
        <w:pStyle w:val="Heading2"/>
      </w:pPr>
      <w:r>
        <w:t>1.4. Needs Analysis</w:t>
      </w:r>
    </w:p>
    <w:p w14:paraId="14616B41" w14:textId="2E730E66" w:rsidR="00C423C8" w:rsidRPr="0088610C" w:rsidRDefault="00287036" w:rsidP="00C423C8">
      <w:pPr>
        <w:ind w:firstLine="720"/>
        <w:jc w:val="both"/>
      </w:pPr>
      <w:ins w:id="25" w:author="Leslie Louvelle" w:date="2017-10-10T10:38:00Z">
        <w:r>
          <w:t>In</w:t>
        </w:r>
      </w:ins>
      <w:r w:rsidR="00ED5138" w:rsidRPr="0050110B">
        <w:t xml:space="preserve"> order to advance the development of TEES technology and instruments to facilitate </w:t>
      </w:r>
      <w:r w:rsidR="00F92CD2">
        <w:t>the technique</w:t>
      </w:r>
      <w:r w:rsidR="00ED5138" w:rsidRPr="0050110B">
        <w:t>, it is important to have a detailed understanding of the limitations of current instruments and the specific challenges that surgeons face.</w:t>
      </w:r>
      <w:r w:rsidR="00C423C8">
        <w:t xml:space="preserve"> Surveys</w:t>
      </w:r>
      <w:r w:rsidR="00C423C8">
        <w:rPr>
          <w:rFonts w:cs="Times New Roman"/>
          <w:lang w:val="en-CA"/>
        </w:rPr>
        <w:t xml:space="preserve"> and questionnaires are used to gain information regarding a specific topic by consulting a wide variety of experts in the field. Marcus et al. assessed the technical challenges of endoscopic neurosurgery and the scope for technological advances that would overcome the challenges by </w:t>
      </w:r>
      <w:r w:rsidR="00CB604B">
        <w:rPr>
          <w:rFonts w:cs="Times New Roman"/>
          <w:lang w:val="en-CA"/>
        </w:rPr>
        <w:t>surveying</w:t>
      </w:r>
      <w:r w:rsidR="00C423C8">
        <w:rPr>
          <w:rFonts w:cs="Times New Roman"/>
          <w:lang w:val="en-CA"/>
        </w:rPr>
        <w:t xml:space="preserve"> members of the Society of British Neurosurgeons </w:t>
      </w:r>
      <w:r w:rsidR="00C423C8">
        <w:rPr>
          <w:rFonts w:cs="Times New Roman"/>
          <w:lang w:val="en-CA"/>
        </w:rPr>
        <w:fldChar w:fldCharType="begin" w:fldLock="1"/>
      </w:r>
      <w:r w:rsidR="00A85DF3">
        <w:rPr>
          <w:rFonts w:cs="Times New Roman"/>
          <w:lang w:val="en-CA"/>
        </w:rPr>
        <w:instrText>ADDIN CSL_CITATION { "citationItems" : [ { "id" : "ITEM-1", "itemData" : { "DOI" : "10.3109/02688697.2014.887654.Endoscopic", "author" : [ { "dropping-particle" : "", "family" : "Marcus", "given" : "Hani J", "non-dropping-particle" : "", "parse-names" : false, "suffix" : "" }, { "dropping-particle" : "", "family" : "Cundy", "given" : "Thomas P", "non-dropping-particle" : "", "parse-names" : false, "suffix" : "" }, { "dropping-particle" : "", "family" : "Hughes-hallett", "given" : "Archie", "non-dropping-particle" : "", "parse-names" : false, "suffix" : "" }, { "dropping-particle" : "", "family" : "Yang", "given" : "Zhong", "non-dropping-particle" : "", "parse-names" : false, "suffix" : "" }, { "dropping-particle" : "", "family" : "Darzi", "given" : "Ara", "non-dropping-particle" : "", "parse-names" : false, "suffix" : "" }, { "dropping-particle" : "", "family" : "Nandi", "given" : "Dipankar", "non-dropping-particle" : "", "parse-names" : false, "suffix" : "" }, { "dropping-particle" : "", "family" : "Phil", "given" : "D", "non-dropping-particle" : "", "parse-names" : false, "suffix" : "" } ], "id" : "ITEM-1", "issue" : "5", "issued" : { "date-parts" : [ [ "2015" ] ] }, "page" : "606-610", "title" : "Europe PMC Funders Group Endoscopic and Keyhole Endoscope-assisted Neurosurgical Approaches : A Qualitative Survey on Technical Challenges and Technological Solutions", "type" : "article-journal", "volume" : "28" }, "uris" : [ "http://www.mendeley.com/documents/?uuid=28dea761-b9c4-4883-baa6-bf04c8290463" ] } ], "mendeley" : { "formattedCitation" : "[22]", "plainTextFormattedCitation" : "[22]", "previouslyFormattedCitation" : "[22]" }, "properties" : { "noteIndex" : 0 }, "schema" : "https://github.com/citation-style-language/schema/raw/master/csl-citation.json" }</w:instrText>
      </w:r>
      <w:r w:rsidR="00C423C8">
        <w:rPr>
          <w:rFonts w:cs="Times New Roman"/>
          <w:lang w:val="en-CA"/>
        </w:rPr>
        <w:fldChar w:fldCharType="separate"/>
      </w:r>
      <w:r w:rsidR="00376A85" w:rsidRPr="00376A85">
        <w:rPr>
          <w:rFonts w:cs="Times New Roman"/>
          <w:noProof/>
          <w:lang w:val="en-CA"/>
        </w:rPr>
        <w:t>[22]</w:t>
      </w:r>
      <w:r w:rsidR="00C423C8">
        <w:rPr>
          <w:rFonts w:cs="Times New Roman"/>
          <w:lang w:val="en-CA"/>
        </w:rPr>
        <w:fldChar w:fldCharType="end"/>
      </w:r>
      <w:r w:rsidR="00C423C8">
        <w:rPr>
          <w:rFonts w:cs="Times New Roman"/>
          <w:lang w:val="en-CA"/>
        </w:rPr>
        <w:t xml:space="preserve">. As well, the members of the Canadian Society of Otolaryngology </w:t>
      </w:r>
      <w:r w:rsidR="00CB604B">
        <w:rPr>
          <w:rFonts w:cs="Times New Roman"/>
          <w:lang w:val="en-CA"/>
        </w:rPr>
        <w:t>were surveyed about t</w:t>
      </w:r>
      <w:r w:rsidR="00C423C8">
        <w:rPr>
          <w:rFonts w:cs="Times New Roman"/>
          <w:lang w:val="en-CA"/>
        </w:rPr>
        <w:t xml:space="preserve">he current status of endoscopic ear surgery in Canada and reported a generally positive attitude toward endoscopes (81%) and their potential in the future of ear surgery </w:t>
      </w:r>
      <w:r w:rsidR="00C423C8">
        <w:rPr>
          <w:rFonts w:cs="Times New Roman"/>
          <w:lang w:val="en-CA"/>
        </w:rPr>
        <w:fldChar w:fldCharType="begin" w:fldLock="1"/>
      </w:r>
      <w:r w:rsidR="006D4250">
        <w:rPr>
          <w:rFonts w:cs="Times New Roman"/>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C423C8">
        <w:rPr>
          <w:rFonts w:cs="Times New Roman"/>
          <w:lang w:val="en-CA"/>
        </w:rPr>
        <w:fldChar w:fldCharType="separate"/>
      </w:r>
      <w:r w:rsidR="002E0D30" w:rsidRPr="002E0D30">
        <w:rPr>
          <w:rFonts w:cs="Times New Roman"/>
          <w:noProof/>
          <w:lang w:val="en-CA"/>
        </w:rPr>
        <w:t>[13]</w:t>
      </w:r>
      <w:r w:rsidR="00C423C8">
        <w:rPr>
          <w:rFonts w:cs="Times New Roman"/>
          <w:lang w:val="en-CA"/>
        </w:rPr>
        <w:fldChar w:fldCharType="end"/>
      </w:r>
      <w:r w:rsidR="00C423C8">
        <w:rPr>
          <w:rFonts w:cs="Times New Roman"/>
          <w:lang w:val="en-CA"/>
        </w:rPr>
        <w:t xml:space="preserve">. Therefore, this method has been used to gain knowledge in the field of endoscopic surgery and </w:t>
      </w:r>
      <w:r w:rsidR="00BB3816">
        <w:rPr>
          <w:rFonts w:cs="Times New Roman"/>
          <w:lang w:val="en-CA"/>
        </w:rPr>
        <w:t>will be used in a needs analysis study to determine which TEES challenges need better instrumentation</w:t>
      </w:r>
      <w:r w:rsidR="00C423C8">
        <w:rPr>
          <w:rFonts w:cs="Times New Roman"/>
          <w:lang w:val="en-CA"/>
        </w:rPr>
        <w:t xml:space="preserve">. </w:t>
      </w:r>
    </w:p>
    <w:p w14:paraId="08424FD0" w14:textId="107D906D" w:rsidR="00521FE3" w:rsidRPr="00521FE3" w:rsidRDefault="00BA3BCF" w:rsidP="00ED5138">
      <w:pPr>
        <w:pStyle w:val="Heading1"/>
        <w:rPr>
          <w:lang w:val="en-CA"/>
        </w:rPr>
      </w:pPr>
      <w:r>
        <w:rPr>
          <w:rStyle w:val="CommentReference"/>
        </w:rPr>
        <w:commentReference w:id="26"/>
      </w:r>
      <w:r w:rsidR="009706E7">
        <w:rPr>
          <w:rStyle w:val="CommentReference"/>
        </w:rPr>
        <w:commentReference w:id="27"/>
      </w:r>
      <w:r w:rsidR="002E77F1">
        <w:rPr>
          <w:lang w:val="en-CA"/>
        </w:rPr>
        <w:t>2.</w:t>
      </w:r>
      <w:r w:rsidR="007F72C3">
        <w:rPr>
          <w:lang w:val="en-CA"/>
        </w:rPr>
        <w:t xml:space="preserve"> </w:t>
      </w:r>
      <w:r w:rsidR="009A1118">
        <w:rPr>
          <w:lang w:val="en-CA"/>
        </w:rPr>
        <w:t>Objectives/Hypotheses</w:t>
      </w:r>
    </w:p>
    <w:p w14:paraId="15D07F2A" w14:textId="0DC98C31" w:rsidR="00313130" w:rsidRPr="00313130" w:rsidRDefault="00313130" w:rsidP="00984C87">
      <w:pPr>
        <w:ind w:firstLine="720"/>
        <w:contextualSpacing/>
        <w:jc w:val="both"/>
      </w:pPr>
      <w:r>
        <w:t>This project aims to design</w:t>
      </w:r>
      <w:r w:rsidR="00ED5138">
        <w:t>, fabricate and evaluate</w:t>
      </w:r>
      <w:r>
        <w:t xml:space="preserve"> new instrument</w:t>
      </w:r>
      <w:r w:rsidR="00ED5138">
        <w:t>ation</w:t>
      </w:r>
      <w:r>
        <w:t xml:space="preserve"> that would address the challenges faced by endoscopic ear surgeons.</w:t>
      </w:r>
      <w:r w:rsidR="00330E53">
        <w:t xml:space="preserve"> </w:t>
      </w:r>
      <w:r w:rsidR="00732080">
        <w:t>To do this, the project is comp</w:t>
      </w:r>
      <w:r w:rsidR="00ED5138">
        <w:t xml:space="preserve">osed of two phases: phase one </w:t>
      </w:r>
      <w:r w:rsidR="00F92CD2">
        <w:t>is</w:t>
      </w:r>
      <w:r w:rsidR="00732080">
        <w:t xml:space="preserve"> </w:t>
      </w:r>
      <w:r w:rsidR="00ED5138">
        <w:t>a</w:t>
      </w:r>
      <w:r w:rsidR="00732080">
        <w:t xml:space="preserve"> needs analysis study which surveyed experienced otologists about instruments they would like to be developed and phase two is developing and testing a prototype instrument</w:t>
      </w:r>
      <w:r w:rsidR="00984C87">
        <w:t xml:space="preserve"> to address the needs of surgeons</w:t>
      </w:r>
      <w:r w:rsidR="00732080">
        <w:t xml:space="preserve">. </w:t>
      </w:r>
      <w:r>
        <w:t xml:space="preserve"> </w:t>
      </w:r>
    </w:p>
    <w:p w14:paraId="129BB693" w14:textId="77777777" w:rsidR="00313130" w:rsidRDefault="00313130" w:rsidP="002E77F1">
      <w:pPr>
        <w:pStyle w:val="Heading2"/>
      </w:pPr>
      <w:r w:rsidRPr="00007EB9">
        <w:t xml:space="preserve">Phase 1: Understanding the Needs of Endoscopic Ear Surgeons </w:t>
      </w:r>
    </w:p>
    <w:p w14:paraId="51D93CC5" w14:textId="648BA7D1" w:rsidR="00640C7A" w:rsidRPr="00053868" w:rsidRDefault="00F92CD2" w:rsidP="00984C87">
      <w:pPr>
        <w:ind w:firstLine="720"/>
        <w:contextualSpacing/>
        <w:jc w:val="both"/>
      </w:pPr>
      <w:r>
        <w:t>I</w:t>
      </w:r>
      <w:r w:rsidR="00640C7A" w:rsidRPr="0025580A">
        <w:t xml:space="preserve"> hypothesize that otologists need better instrumentation to </w:t>
      </w:r>
      <w:r w:rsidR="0038693D">
        <w:t>address</w:t>
      </w:r>
      <w:r w:rsidR="00640C7A" w:rsidRPr="0025580A">
        <w:t xml:space="preserve"> specific challenges posed by TEES. Further, </w:t>
      </w:r>
      <w:r w:rsidR="0038693D">
        <w:t>I</w:t>
      </w:r>
      <w:r w:rsidR="00640C7A" w:rsidRPr="0025580A">
        <w:t xml:space="preserve"> hypothesize that </w:t>
      </w:r>
      <w:r w:rsidR="0038693D">
        <w:t xml:space="preserve">the need for better instrumentation will be affected by the degree of </w:t>
      </w:r>
      <w:r w:rsidR="00640C7A">
        <w:t xml:space="preserve">TEES experience and </w:t>
      </w:r>
      <w:r w:rsidR="0038693D">
        <w:t xml:space="preserve">the </w:t>
      </w:r>
      <w:r w:rsidR="00640C7A">
        <w:t xml:space="preserve">use of </w:t>
      </w:r>
      <w:r w:rsidR="0038693D">
        <w:t xml:space="preserve">TEES-specific </w:t>
      </w:r>
      <w:r w:rsidR="00640C7A">
        <w:t>instrument sets</w:t>
      </w:r>
      <w:r w:rsidR="0038693D">
        <w:t xml:space="preserve">. A </w:t>
      </w:r>
      <w:r w:rsidR="00640C7A" w:rsidRPr="0025580A">
        <w:t xml:space="preserve">mixed-methods study </w:t>
      </w:r>
      <w:r w:rsidR="0038693D">
        <w:t xml:space="preserve">was conducted </w:t>
      </w:r>
      <w:r w:rsidR="00640C7A" w:rsidRPr="0025580A">
        <w:t>to explore these hypotheses.</w:t>
      </w:r>
    </w:p>
    <w:p w14:paraId="7BF66B2A" w14:textId="5C765AF6" w:rsidR="00CB2919" w:rsidRDefault="00CB2919" w:rsidP="002E77F1">
      <w:pPr>
        <w:pStyle w:val="Heading2"/>
        <w:rPr>
          <w:lang w:val="en-CA"/>
        </w:rPr>
      </w:pPr>
      <w:r>
        <w:rPr>
          <w:lang w:val="en-CA"/>
        </w:rPr>
        <w:lastRenderedPageBreak/>
        <w:t xml:space="preserve">Phase 2: Prototype Development </w:t>
      </w:r>
    </w:p>
    <w:p w14:paraId="55290C52" w14:textId="5A0FA972" w:rsidR="00984C87" w:rsidRDefault="00B568F7" w:rsidP="002E77F1">
      <w:pPr>
        <w:ind w:firstLine="720"/>
        <w:contextualSpacing/>
        <w:jc w:val="both"/>
        <w:rPr>
          <w:lang w:val="en-CA"/>
        </w:rPr>
      </w:pPr>
      <w:r>
        <w:rPr>
          <w:lang w:val="en-CA"/>
        </w:rPr>
        <w:t xml:space="preserve">Based on input from </w:t>
      </w:r>
      <w:r w:rsidR="00860AE5">
        <w:rPr>
          <w:lang w:val="en-CA"/>
        </w:rPr>
        <w:t xml:space="preserve">the needs analysis study, </w:t>
      </w:r>
      <w:r w:rsidR="00436058">
        <w:rPr>
          <w:lang w:val="en-CA"/>
        </w:rPr>
        <w:t>I</w:t>
      </w:r>
      <w:r w:rsidR="002E77F1">
        <w:rPr>
          <w:lang w:val="en-CA"/>
        </w:rPr>
        <w:t xml:space="preserve"> </w:t>
      </w:r>
      <w:r w:rsidR="0063663E">
        <w:rPr>
          <w:lang w:val="en-CA"/>
        </w:rPr>
        <w:t xml:space="preserve">hypothesize that an instrument with a steerable tip can reach areas visualized by the endoscope that current tools cannot. </w:t>
      </w:r>
      <w:r w:rsidR="002E77F1">
        <w:rPr>
          <w:lang w:val="en-CA"/>
        </w:rPr>
        <w:t xml:space="preserve"> </w:t>
      </w:r>
      <w:r w:rsidR="0063663E">
        <w:rPr>
          <w:lang w:val="en-CA"/>
        </w:rPr>
        <w:t xml:space="preserve">Furthermore, </w:t>
      </w:r>
      <w:r w:rsidR="00436058">
        <w:rPr>
          <w:lang w:val="en-CA"/>
        </w:rPr>
        <w:t>I</w:t>
      </w:r>
      <w:r w:rsidR="0063663E">
        <w:rPr>
          <w:lang w:val="en-CA"/>
        </w:rPr>
        <w:t xml:space="preserve"> hypothesize that </w:t>
      </w:r>
      <w:r w:rsidR="00BF3F90">
        <w:rPr>
          <w:lang w:val="en-CA"/>
        </w:rPr>
        <w:t xml:space="preserve">adding functionalities to a steerable tip such as </w:t>
      </w:r>
      <w:r w:rsidR="0063663E">
        <w:rPr>
          <w:lang w:val="en-CA"/>
        </w:rPr>
        <w:t>suction</w:t>
      </w:r>
      <w:r w:rsidR="00BF3F90">
        <w:rPr>
          <w:lang w:val="en-CA"/>
        </w:rPr>
        <w:t>, laser fibre</w:t>
      </w:r>
      <w:r w:rsidR="00436058">
        <w:rPr>
          <w:lang w:val="en-CA"/>
        </w:rPr>
        <w:t xml:space="preserve"> orientation</w:t>
      </w:r>
      <w:r w:rsidR="00BF3F90">
        <w:rPr>
          <w:lang w:val="en-CA"/>
        </w:rPr>
        <w:t xml:space="preserve"> or disse</w:t>
      </w:r>
      <w:r w:rsidR="00C72752">
        <w:rPr>
          <w:lang w:val="en-CA"/>
        </w:rPr>
        <w:t>c</w:t>
      </w:r>
      <w:r w:rsidR="00BF3F90">
        <w:rPr>
          <w:lang w:val="en-CA"/>
        </w:rPr>
        <w:t xml:space="preserve">tion </w:t>
      </w:r>
      <w:r w:rsidR="003054B2">
        <w:rPr>
          <w:lang w:val="en-CA"/>
        </w:rPr>
        <w:t xml:space="preserve">will be beneficial for </w:t>
      </w:r>
      <w:r w:rsidR="0063663E">
        <w:rPr>
          <w:lang w:val="en-CA"/>
        </w:rPr>
        <w:t xml:space="preserve">surgeons performing TEES. </w:t>
      </w:r>
    </w:p>
    <w:p w14:paraId="73DFEC25" w14:textId="14A41851" w:rsidR="00B568F7" w:rsidRDefault="002E77F1" w:rsidP="002E77F1">
      <w:pPr>
        <w:pStyle w:val="Heading1"/>
        <w:rPr>
          <w:lang w:val="en-CA"/>
        </w:rPr>
      </w:pPr>
      <w:r>
        <w:rPr>
          <w:lang w:val="en-CA"/>
        </w:rPr>
        <w:t>3.</w:t>
      </w:r>
      <w:r w:rsidR="00F3756A">
        <w:rPr>
          <w:lang w:val="en-CA"/>
        </w:rPr>
        <w:t xml:space="preserve"> </w:t>
      </w:r>
      <w:r w:rsidR="00B568F7" w:rsidRPr="00CA67D3">
        <w:rPr>
          <w:lang w:val="en-CA"/>
        </w:rPr>
        <w:t>Methods</w:t>
      </w:r>
    </w:p>
    <w:p w14:paraId="03843045" w14:textId="76459019" w:rsidR="00B568F7" w:rsidRPr="00CA67D3" w:rsidRDefault="00B568F7" w:rsidP="002E77F1">
      <w:pPr>
        <w:pStyle w:val="Heading2"/>
        <w:rPr>
          <w:lang w:val="en-CA"/>
        </w:rPr>
      </w:pPr>
      <w:r>
        <w:rPr>
          <w:lang w:val="en-CA"/>
        </w:rPr>
        <w:t>Phase 1:</w:t>
      </w:r>
      <w:r w:rsidR="002E77F1">
        <w:rPr>
          <w:lang w:val="en-CA"/>
        </w:rPr>
        <w:t xml:space="preserve"> Needs Analysis Study</w:t>
      </w:r>
    </w:p>
    <w:p w14:paraId="20A17D73" w14:textId="091DB6E5" w:rsidR="00B568F7" w:rsidRPr="00A76C70" w:rsidRDefault="00B568F7" w:rsidP="00F52DF5">
      <w:pPr>
        <w:shd w:val="clear" w:color="auto" w:fill="FFFFFF"/>
        <w:ind w:firstLine="720"/>
        <w:contextualSpacing/>
        <w:jc w:val="both"/>
        <w:rPr>
          <w:lang w:val="en-CA"/>
        </w:rPr>
      </w:pPr>
      <w:r>
        <w:rPr>
          <w:lang w:val="en-CA"/>
        </w:rPr>
        <w:t>Please refer to the attached paper</w:t>
      </w:r>
      <w:r w:rsidR="00D7087C">
        <w:rPr>
          <w:lang w:val="en-CA"/>
        </w:rPr>
        <w:t>, to be submitted to the</w:t>
      </w:r>
      <w:r>
        <w:rPr>
          <w:lang w:val="en-CA"/>
        </w:rPr>
        <w:t xml:space="preserve"> Otology and Neurotology</w:t>
      </w:r>
      <w:r w:rsidR="00D7087C">
        <w:rPr>
          <w:lang w:val="en-CA"/>
        </w:rPr>
        <w:t xml:space="preserve"> journal within the next month, entitled</w:t>
      </w:r>
      <w:r>
        <w:rPr>
          <w:lang w:val="en-CA"/>
        </w:rPr>
        <w:t xml:space="preserve">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14:paraId="6216750E" w14:textId="65B60385" w:rsidR="00B568F7" w:rsidRDefault="00B568F7" w:rsidP="002E77F1">
      <w:pPr>
        <w:pStyle w:val="Heading2"/>
        <w:rPr>
          <w:lang w:val="en-CA"/>
        </w:rPr>
      </w:pPr>
      <w:r>
        <w:rPr>
          <w:lang w:val="en-CA"/>
        </w:rPr>
        <w:t>Phase 2:</w:t>
      </w:r>
      <w:r w:rsidR="002E77F1">
        <w:rPr>
          <w:lang w:val="en-CA"/>
        </w:rPr>
        <w:t xml:space="preserve"> Developing an Instrument for TEES</w:t>
      </w:r>
    </w:p>
    <w:p w14:paraId="58ACBDA2" w14:textId="4A6DAE8B" w:rsidR="004214EE" w:rsidRDefault="0057177B" w:rsidP="00F52DF5">
      <w:pPr>
        <w:pStyle w:val="Heading2"/>
        <w:contextualSpacing/>
        <w:rPr>
          <w:lang w:val="en-CA"/>
        </w:rPr>
      </w:pPr>
      <w:r>
        <w:rPr>
          <w:lang w:val="en-CA"/>
        </w:rPr>
        <w:t>3.</w:t>
      </w:r>
      <w:r w:rsidR="00F3756A">
        <w:rPr>
          <w:lang w:val="en-CA"/>
        </w:rPr>
        <w:t xml:space="preserve">1. </w:t>
      </w:r>
      <w:r w:rsidR="004214EE">
        <w:rPr>
          <w:lang w:val="en-CA"/>
        </w:rPr>
        <w:t>Instrument Design</w:t>
      </w:r>
    </w:p>
    <w:p w14:paraId="3DEE9C5F" w14:textId="55696700" w:rsidR="00B87318" w:rsidRDefault="00277228" w:rsidP="008D23E7">
      <w:pPr>
        <w:ind w:firstLine="720"/>
      </w:pPr>
      <w:r>
        <w:t xml:space="preserve">From the needs analysis, it was determined that the challenge that exhibits the greatest need for better instruments is </w:t>
      </w:r>
      <w:r w:rsidR="00DE7D73">
        <w:t>“</w:t>
      </w:r>
      <w:r>
        <w:t xml:space="preserve">reaching structures </w:t>
      </w:r>
      <w:r w:rsidR="00EC58C1">
        <w:t>visualized</w:t>
      </w:r>
      <w:r>
        <w:t xml:space="preserve"> by the</w:t>
      </w:r>
      <w:r w:rsidR="00D7087C">
        <w:t xml:space="preserve"> endoscope</w:t>
      </w:r>
      <w:r w:rsidR="00DE7D73">
        <w:t>”</w:t>
      </w:r>
      <w:r w:rsidR="00D7087C">
        <w:t xml:space="preserve">. From the study, the use of a TEES instrument set did not significantly affect </w:t>
      </w:r>
      <w:r w:rsidR="009C54E8">
        <w:t>this need</w:t>
      </w:r>
      <w:r w:rsidR="00D7087C">
        <w:t>, thus it can be inferred that current TEES instruments are not enabling enough reach</w:t>
      </w:r>
      <w:r w:rsidR="00EC58C1">
        <w:t>.</w:t>
      </w:r>
      <w:r w:rsidR="00D7087C">
        <w:t xml:space="preserve"> </w:t>
      </w:r>
      <w:r w:rsidR="005F67B9">
        <w:t xml:space="preserve">An instrument with a tip that can assume varying levels of curvature through the surgeon’s control while in the operating field was </w:t>
      </w:r>
      <w:r w:rsidR="00D7087C">
        <w:t>designed, prototyped and is undergoing</w:t>
      </w:r>
      <w:r w:rsidR="00EC58C1">
        <w:t xml:space="preserve"> validation</w:t>
      </w:r>
      <w:r w:rsidR="00D7087C">
        <w:t xml:space="preserve"> testing to address this need. </w:t>
      </w:r>
      <w:r w:rsidR="0075564A">
        <w:fldChar w:fldCharType="begin"/>
      </w:r>
      <w:r w:rsidR="0075564A">
        <w:instrText xml:space="preserve"> REF _Ref495257445 \h  \* MERGEFORMAT </w:instrText>
      </w:r>
      <w:r w:rsidR="0075564A">
        <w:fldChar w:fldCharType="separate"/>
      </w:r>
      <w:r w:rsidR="00323919" w:rsidRPr="00323919">
        <w:t>Table 1</w:t>
      </w:r>
      <w:r w:rsidR="0075564A">
        <w:fldChar w:fldCharType="end"/>
      </w:r>
      <w:r w:rsidR="0075564A">
        <w:t xml:space="preserve"> outlines the design requirements of the instrument, against which the prototype(s) will be validated. </w:t>
      </w:r>
    </w:p>
    <w:p w14:paraId="49DB0F18" w14:textId="687BC13B" w:rsidR="008D23E7" w:rsidRDefault="008D23E7" w:rsidP="008D23E7">
      <w:pPr>
        <w:ind w:firstLine="720"/>
      </w:pPr>
      <w:r>
        <w:t>The instrument’s design can be broken down into two components: the tip and the handle.</w:t>
      </w:r>
      <w:r w:rsidR="00F677F6">
        <w:t xml:space="preserve"> </w:t>
      </w:r>
      <w:r w:rsidR="006E3BDE" w:rsidRPr="006E3BDE">
        <w:t xml:space="preserve">The instrument tip consists of a compliant joint </w:t>
      </w:r>
      <w:r w:rsidR="00485C88">
        <w:t xml:space="preserve">(or wrist) </w:t>
      </w:r>
      <w:r w:rsidR="006E3BDE">
        <w:t>fabricated from</w:t>
      </w:r>
      <w:r w:rsidR="006E3BDE" w:rsidRPr="006E3BDE">
        <w:t xml:space="preserve"> a nitinol tube</w:t>
      </w:r>
      <w:r w:rsidR="006E3BDE">
        <w:t>,</w:t>
      </w:r>
      <w:r w:rsidR="006E3BDE" w:rsidRPr="006E3BDE">
        <w:t xml:space="preserve"> &lt;2mm in diameter. The tip is articulated by pulling on a cable</w:t>
      </w:r>
      <w:r w:rsidR="00B71ED3">
        <w:t xml:space="preserve"> anchored at the tip and</w:t>
      </w:r>
      <w:r w:rsidR="006E3BDE" w:rsidRPr="006E3BDE">
        <w:t xml:space="preserve"> a </w:t>
      </w:r>
      <w:r w:rsidR="00197B94">
        <w:t>finger</w:t>
      </w:r>
      <w:r w:rsidR="006E3BDE" w:rsidRPr="006E3BDE">
        <w:t xml:space="preserve"> piece on the handle. The instrument aims to satisfy four objectives: reaching, suction, orientation of a laser </w:t>
      </w:r>
      <w:r w:rsidR="00617F8E">
        <w:t>fibre</w:t>
      </w:r>
      <w:r w:rsidR="006E3BDE" w:rsidRPr="006E3BDE">
        <w:t xml:space="preserve"> and dissection. In order to enable reach, the curvature can be defined by two variables: radius of curvature and arc length. The range of these were determined by using patient CT scans to understand the appropriate </w:t>
      </w:r>
      <w:r w:rsidR="00052321">
        <w:t>curvature</w:t>
      </w:r>
      <w:r w:rsidR="006E3BDE" w:rsidRPr="006E3BDE">
        <w:t xml:space="preserve"> to reach patient anatomy. After this, the suction instrument, laser fibre instrument and dissection-enabled instrument tip </w:t>
      </w:r>
      <w:r w:rsidR="006E3BDE">
        <w:t>were prototyped</w:t>
      </w:r>
      <w:r w:rsidR="006E3BDE" w:rsidRPr="006E3BDE">
        <w:t xml:space="preserve">. Lastly, </w:t>
      </w:r>
      <w:r w:rsidR="00DA3387">
        <w:t>the ability to reach</w:t>
      </w:r>
      <w:r w:rsidR="006E3BDE" w:rsidRPr="006E3BDE">
        <w:t xml:space="preserve"> structures was tested</w:t>
      </w:r>
      <w:r w:rsidR="006E3BDE">
        <w:t xml:space="preserve"> using an endoscope and 3D printed anatomical models</w:t>
      </w:r>
      <w:r w:rsidR="006E3BDE" w:rsidRPr="006E3BDE">
        <w:t>.</w:t>
      </w:r>
    </w:p>
    <w:p w14:paraId="1CAA5257" w14:textId="77777777" w:rsidR="004D36E7" w:rsidRPr="00F02A89" w:rsidRDefault="004D36E7" w:rsidP="004D36E7">
      <w:pPr>
        <w:jc w:val="both"/>
        <w:rPr>
          <w:lang w:val="en-CA"/>
        </w:rPr>
      </w:pPr>
      <w:bookmarkStart w:id="28" w:name="_Ref495257445"/>
      <w:r w:rsidRPr="00F02A89">
        <w:rPr>
          <w:b/>
          <w:color w:val="000000" w:themeColor="text1"/>
        </w:rPr>
        <w:t xml:space="preserve">Table </w:t>
      </w:r>
      <w:r w:rsidRPr="00F02A89">
        <w:rPr>
          <w:b/>
          <w:color w:val="000000" w:themeColor="text1"/>
        </w:rPr>
        <w:fldChar w:fldCharType="begin"/>
      </w:r>
      <w:r w:rsidRPr="00F02A89">
        <w:rPr>
          <w:b/>
          <w:color w:val="000000" w:themeColor="text1"/>
        </w:rPr>
        <w:instrText xml:space="preserve"> SEQ Table \* ARABIC </w:instrText>
      </w:r>
      <w:r w:rsidRPr="00F02A89">
        <w:rPr>
          <w:b/>
          <w:color w:val="000000" w:themeColor="text1"/>
        </w:rPr>
        <w:fldChar w:fldCharType="separate"/>
      </w:r>
      <w:r w:rsidR="00323919">
        <w:rPr>
          <w:b/>
          <w:noProof/>
          <w:color w:val="000000" w:themeColor="text1"/>
        </w:rPr>
        <w:t>1</w:t>
      </w:r>
      <w:r w:rsidRPr="00F02A89">
        <w:rPr>
          <w:b/>
          <w:color w:val="000000" w:themeColor="text1"/>
        </w:rPr>
        <w:fldChar w:fldCharType="end"/>
      </w:r>
      <w:bookmarkEnd w:id="28"/>
      <w:r w:rsidRPr="00F02A89">
        <w:rPr>
          <w:b/>
          <w:color w:val="000000" w:themeColor="text1"/>
        </w:rPr>
        <w:t>:</w:t>
      </w:r>
      <w:r w:rsidRPr="00F02A89">
        <w:rPr>
          <w:color w:val="000000" w:themeColor="text1"/>
        </w:rPr>
        <w:t xml:space="preserve"> </w:t>
      </w:r>
      <w:r w:rsidRPr="00F02A89">
        <w:rPr>
          <w:i/>
          <w:color w:val="000000" w:themeColor="text1"/>
        </w:rPr>
        <w:t>Design Requirements Table</w:t>
      </w:r>
    </w:p>
    <w:tbl>
      <w:tblPr>
        <w:tblStyle w:val="TableGrid"/>
        <w:tblW w:w="11483" w:type="dxa"/>
        <w:jc w:val="center"/>
        <w:tblLayout w:type="fixed"/>
        <w:tblLook w:val="04A0" w:firstRow="1" w:lastRow="0" w:firstColumn="1" w:lastColumn="0" w:noHBand="0" w:noVBand="1"/>
      </w:tblPr>
      <w:tblGrid>
        <w:gridCol w:w="2439"/>
        <w:gridCol w:w="4054"/>
        <w:gridCol w:w="2149"/>
        <w:gridCol w:w="1418"/>
        <w:gridCol w:w="1423"/>
      </w:tblGrid>
      <w:tr w:rsidR="004D36E7" w:rsidRPr="00796991" w14:paraId="4C3462C9" w14:textId="77777777" w:rsidTr="009C54E8">
        <w:trPr>
          <w:jc w:val="center"/>
        </w:trPr>
        <w:tc>
          <w:tcPr>
            <w:tcW w:w="2439" w:type="dxa"/>
          </w:tcPr>
          <w:p w14:paraId="4D25A055" w14:textId="77777777" w:rsidR="004D36E7" w:rsidRPr="00796991" w:rsidRDefault="004D36E7" w:rsidP="009C54E8">
            <w:pPr>
              <w:spacing w:line="240" w:lineRule="auto"/>
              <w:jc w:val="center"/>
              <w:rPr>
                <w:b/>
                <w:sz w:val="21"/>
                <w:lang w:val="en-CA"/>
              </w:rPr>
            </w:pPr>
            <w:r w:rsidRPr="00796991">
              <w:rPr>
                <w:b/>
                <w:sz w:val="21"/>
                <w:lang w:val="en-CA"/>
              </w:rPr>
              <w:t>Requirements:</w:t>
            </w:r>
          </w:p>
        </w:tc>
        <w:tc>
          <w:tcPr>
            <w:tcW w:w="4054" w:type="dxa"/>
          </w:tcPr>
          <w:p w14:paraId="3784B6B8" w14:textId="77777777" w:rsidR="004D36E7" w:rsidRPr="00796991" w:rsidRDefault="004D36E7" w:rsidP="009C54E8">
            <w:pPr>
              <w:spacing w:line="240" w:lineRule="auto"/>
              <w:jc w:val="center"/>
              <w:rPr>
                <w:b/>
                <w:sz w:val="21"/>
                <w:lang w:val="en-CA"/>
              </w:rPr>
            </w:pPr>
            <w:r w:rsidRPr="00796991">
              <w:rPr>
                <w:b/>
                <w:sz w:val="21"/>
                <w:lang w:val="en-CA"/>
              </w:rPr>
              <w:t>Description:</w:t>
            </w:r>
          </w:p>
        </w:tc>
        <w:tc>
          <w:tcPr>
            <w:tcW w:w="2149" w:type="dxa"/>
          </w:tcPr>
          <w:p w14:paraId="79628283" w14:textId="77777777" w:rsidR="004D36E7" w:rsidRPr="00796991" w:rsidRDefault="004D36E7" w:rsidP="009C54E8">
            <w:pPr>
              <w:spacing w:line="240" w:lineRule="auto"/>
              <w:jc w:val="center"/>
              <w:rPr>
                <w:b/>
                <w:sz w:val="21"/>
                <w:lang w:val="en-CA"/>
              </w:rPr>
            </w:pPr>
            <w:r w:rsidRPr="00796991">
              <w:rPr>
                <w:b/>
                <w:sz w:val="21"/>
                <w:lang w:val="en-CA"/>
              </w:rPr>
              <w:t>Metric:</w:t>
            </w:r>
          </w:p>
        </w:tc>
        <w:tc>
          <w:tcPr>
            <w:tcW w:w="1418" w:type="dxa"/>
          </w:tcPr>
          <w:p w14:paraId="5335DB57" w14:textId="77777777" w:rsidR="004D36E7" w:rsidRPr="00796991" w:rsidRDefault="004D36E7" w:rsidP="009C54E8">
            <w:pPr>
              <w:spacing w:line="240" w:lineRule="auto"/>
              <w:jc w:val="center"/>
              <w:rPr>
                <w:b/>
                <w:sz w:val="21"/>
                <w:lang w:val="en-CA"/>
              </w:rPr>
            </w:pPr>
            <w:r w:rsidRPr="00796991">
              <w:rPr>
                <w:b/>
                <w:sz w:val="21"/>
                <w:lang w:val="en-CA"/>
              </w:rPr>
              <w:t>Prototype 1</w:t>
            </w:r>
          </w:p>
        </w:tc>
        <w:tc>
          <w:tcPr>
            <w:tcW w:w="1423" w:type="dxa"/>
          </w:tcPr>
          <w:p w14:paraId="542C8D45" w14:textId="77777777" w:rsidR="004D36E7" w:rsidRPr="00796991" w:rsidRDefault="004D36E7" w:rsidP="009C54E8">
            <w:pPr>
              <w:spacing w:line="240" w:lineRule="auto"/>
              <w:jc w:val="center"/>
              <w:rPr>
                <w:b/>
                <w:sz w:val="21"/>
                <w:lang w:val="en-CA"/>
              </w:rPr>
            </w:pPr>
            <w:r w:rsidRPr="00796991">
              <w:rPr>
                <w:b/>
                <w:sz w:val="21"/>
                <w:lang w:val="en-CA"/>
              </w:rPr>
              <w:t>Prototype 2</w:t>
            </w:r>
          </w:p>
        </w:tc>
      </w:tr>
      <w:tr w:rsidR="004D36E7" w:rsidRPr="00796991" w14:paraId="7D22B06A" w14:textId="77777777" w:rsidTr="009C54E8">
        <w:trPr>
          <w:jc w:val="center"/>
        </w:trPr>
        <w:tc>
          <w:tcPr>
            <w:tcW w:w="11483" w:type="dxa"/>
            <w:gridSpan w:val="5"/>
            <w:shd w:val="clear" w:color="auto" w:fill="E7E6E6" w:themeFill="background2"/>
          </w:tcPr>
          <w:p w14:paraId="10BEA73E" w14:textId="77777777" w:rsidR="004D36E7" w:rsidRPr="00796991" w:rsidRDefault="004D36E7" w:rsidP="009C54E8">
            <w:pPr>
              <w:spacing w:line="240" w:lineRule="auto"/>
              <w:jc w:val="center"/>
              <w:rPr>
                <w:b/>
                <w:sz w:val="21"/>
                <w:lang w:val="en-CA"/>
              </w:rPr>
            </w:pPr>
            <w:r w:rsidRPr="00796991">
              <w:rPr>
                <w:b/>
                <w:sz w:val="21"/>
                <w:lang w:val="en-CA"/>
              </w:rPr>
              <w:t>Functional Requirements:</w:t>
            </w:r>
          </w:p>
        </w:tc>
      </w:tr>
      <w:tr w:rsidR="004D36E7" w:rsidRPr="00796991" w14:paraId="7A2F8FC6" w14:textId="77777777" w:rsidTr="009C54E8">
        <w:trPr>
          <w:jc w:val="center"/>
        </w:trPr>
        <w:tc>
          <w:tcPr>
            <w:tcW w:w="2439" w:type="dxa"/>
          </w:tcPr>
          <w:p w14:paraId="36D6C9DF" w14:textId="77777777" w:rsidR="004D36E7" w:rsidRPr="00796991" w:rsidRDefault="004D36E7" w:rsidP="009C54E8">
            <w:pPr>
              <w:spacing w:line="240" w:lineRule="auto"/>
              <w:jc w:val="center"/>
              <w:rPr>
                <w:sz w:val="21"/>
                <w:lang w:val="en-CA"/>
              </w:rPr>
            </w:pPr>
            <w:r w:rsidRPr="00796991">
              <w:rPr>
                <w:sz w:val="21"/>
                <w:lang w:val="en-CA"/>
              </w:rPr>
              <w:t>Reach areas visualized by the endoscope</w:t>
            </w:r>
          </w:p>
        </w:tc>
        <w:tc>
          <w:tcPr>
            <w:tcW w:w="4054" w:type="dxa"/>
          </w:tcPr>
          <w:p w14:paraId="690B311F" w14:textId="77777777" w:rsidR="004D36E7" w:rsidRPr="00796991" w:rsidRDefault="004D36E7" w:rsidP="009C54E8">
            <w:pPr>
              <w:spacing w:line="240" w:lineRule="auto"/>
              <w:jc w:val="center"/>
              <w:rPr>
                <w:sz w:val="21"/>
                <w:lang w:val="en-CA"/>
              </w:rPr>
            </w:pPr>
            <w:r w:rsidRPr="00796991">
              <w:rPr>
                <w:sz w:val="21"/>
                <w:lang w:val="en-CA"/>
              </w:rPr>
              <w:t>The tool tip can touch/access the areas within the middle ear that are visualized by the endoscope.</w:t>
            </w:r>
          </w:p>
        </w:tc>
        <w:tc>
          <w:tcPr>
            <w:tcW w:w="2149" w:type="dxa"/>
          </w:tcPr>
          <w:p w14:paraId="6D686C8B" w14:textId="77777777" w:rsidR="004D36E7" w:rsidRPr="00796991" w:rsidRDefault="004D36E7" w:rsidP="009C54E8">
            <w:pPr>
              <w:spacing w:line="240" w:lineRule="auto"/>
              <w:jc w:val="center"/>
              <w:rPr>
                <w:sz w:val="21"/>
                <w:lang w:val="en-CA"/>
              </w:rPr>
            </w:pPr>
            <w:r w:rsidRPr="00796991">
              <w:rPr>
                <w:sz w:val="21"/>
                <w:lang w:val="en-CA"/>
              </w:rPr>
              <w:t>Number of target areas touched/accessed</w:t>
            </w:r>
          </w:p>
        </w:tc>
        <w:tc>
          <w:tcPr>
            <w:tcW w:w="1418" w:type="dxa"/>
          </w:tcPr>
          <w:p w14:paraId="5A18FB1E" w14:textId="77777777" w:rsidR="004D36E7" w:rsidRPr="00796991" w:rsidRDefault="004D36E7" w:rsidP="009C54E8">
            <w:pPr>
              <w:spacing w:line="240" w:lineRule="auto"/>
              <w:jc w:val="center"/>
              <w:rPr>
                <w:sz w:val="21"/>
                <w:lang w:val="en-CA"/>
              </w:rPr>
            </w:pPr>
          </w:p>
        </w:tc>
        <w:tc>
          <w:tcPr>
            <w:tcW w:w="1423" w:type="dxa"/>
          </w:tcPr>
          <w:p w14:paraId="0B669A06" w14:textId="77777777" w:rsidR="004D36E7" w:rsidRPr="00796991" w:rsidRDefault="004D36E7" w:rsidP="009C54E8">
            <w:pPr>
              <w:spacing w:line="240" w:lineRule="auto"/>
              <w:jc w:val="center"/>
              <w:rPr>
                <w:sz w:val="21"/>
                <w:lang w:val="en-CA"/>
              </w:rPr>
            </w:pPr>
          </w:p>
        </w:tc>
      </w:tr>
      <w:tr w:rsidR="004D36E7" w:rsidRPr="00796991" w14:paraId="30B3E3DE" w14:textId="77777777" w:rsidTr="009C54E8">
        <w:trPr>
          <w:jc w:val="center"/>
        </w:trPr>
        <w:tc>
          <w:tcPr>
            <w:tcW w:w="2439" w:type="dxa"/>
          </w:tcPr>
          <w:p w14:paraId="0DAB9698" w14:textId="77777777" w:rsidR="004D36E7" w:rsidRPr="00796991" w:rsidRDefault="004D36E7" w:rsidP="009C54E8">
            <w:pPr>
              <w:spacing w:line="240" w:lineRule="auto"/>
              <w:jc w:val="center"/>
              <w:rPr>
                <w:sz w:val="21"/>
              </w:rPr>
            </w:pPr>
            <w:r w:rsidRPr="00796991">
              <w:rPr>
                <w:sz w:val="21"/>
                <w:lang w:val="en-CA"/>
              </w:rPr>
              <w:lastRenderedPageBreak/>
              <w:t>Reach hard-to-reach areas such as the sinus tympani, boundaries of the antrum</w:t>
            </w:r>
          </w:p>
        </w:tc>
        <w:tc>
          <w:tcPr>
            <w:tcW w:w="4054" w:type="dxa"/>
          </w:tcPr>
          <w:p w14:paraId="0ABCFBD8" w14:textId="77777777" w:rsidR="004D36E7" w:rsidRPr="00796991" w:rsidRDefault="004D36E7" w:rsidP="009C54E8">
            <w:pPr>
              <w:spacing w:line="240" w:lineRule="auto"/>
              <w:jc w:val="center"/>
              <w:rPr>
                <w:sz w:val="21"/>
                <w:lang w:val="en-CA"/>
              </w:rPr>
            </w:pPr>
            <w:r w:rsidRPr="00796991">
              <w:rPr>
                <w:sz w:val="21"/>
                <w:lang w:val="en-CA"/>
              </w:rPr>
              <w:t>The tool tip can touch/access the sinus tympani and boundaries of the antrum. These are areas identified as hard-to-reach by the PI</w:t>
            </w:r>
          </w:p>
        </w:tc>
        <w:tc>
          <w:tcPr>
            <w:tcW w:w="2149" w:type="dxa"/>
          </w:tcPr>
          <w:p w14:paraId="0F1650E8" w14:textId="77777777" w:rsidR="004D36E7" w:rsidRPr="00796991" w:rsidRDefault="004D36E7" w:rsidP="009C54E8">
            <w:pPr>
              <w:spacing w:line="240" w:lineRule="auto"/>
              <w:jc w:val="center"/>
              <w:rPr>
                <w:sz w:val="21"/>
                <w:lang w:val="en-CA"/>
              </w:rPr>
            </w:pPr>
            <w:r w:rsidRPr="00796991">
              <w:rPr>
                <w:sz w:val="21"/>
                <w:lang w:val="en-CA"/>
              </w:rPr>
              <w:t>Sinus Tympani: PASS/FAIL</w:t>
            </w:r>
          </w:p>
          <w:p w14:paraId="662A9A0A" w14:textId="77777777" w:rsidR="004D36E7" w:rsidRPr="00796991" w:rsidRDefault="004D36E7" w:rsidP="009C54E8">
            <w:pPr>
              <w:spacing w:line="240" w:lineRule="auto"/>
              <w:jc w:val="center"/>
              <w:rPr>
                <w:sz w:val="21"/>
                <w:lang w:val="en-CA"/>
              </w:rPr>
            </w:pPr>
            <w:r w:rsidRPr="00796991">
              <w:rPr>
                <w:sz w:val="21"/>
                <w:lang w:val="en-CA"/>
              </w:rPr>
              <w:t>Antrum boundary: PASS/FAIL</w:t>
            </w:r>
          </w:p>
        </w:tc>
        <w:tc>
          <w:tcPr>
            <w:tcW w:w="1418" w:type="dxa"/>
          </w:tcPr>
          <w:p w14:paraId="0B644F99" w14:textId="77777777" w:rsidR="004D36E7" w:rsidRPr="00796991" w:rsidRDefault="004D36E7" w:rsidP="009C54E8">
            <w:pPr>
              <w:spacing w:line="240" w:lineRule="auto"/>
              <w:jc w:val="center"/>
              <w:rPr>
                <w:sz w:val="21"/>
                <w:lang w:val="en-CA"/>
              </w:rPr>
            </w:pPr>
          </w:p>
        </w:tc>
        <w:tc>
          <w:tcPr>
            <w:tcW w:w="1423" w:type="dxa"/>
          </w:tcPr>
          <w:p w14:paraId="224E4B85" w14:textId="77777777" w:rsidR="004D36E7" w:rsidRPr="00796991" w:rsidRDefault="004D36E7" w:rsidP="009C54E8">
            <w:pPr>
              <w:spacing w:line="240" w:lineRule="auto"/>
              <w:jc w:val="center"/>
              <w:rPr>
                <w:sz w:val="21"/>
                <w:lang w:val="en-CA"/>
              </w:rPr>
            </w:pPr>
          </w:p>
        </w:tc>
      </w:tr>
      <w:tr w:rsidR="004D36E7" w:rsidRPr="00796991" w14:paraId="0CA21D6A" w14:textId="77777777" w:rsidTr="009C54E8">
        <w:trPr>
          <w:jc w:val="center"/>
        </w:trPr>
        <w:tc>
          <w:tcPr>
            <w:tcW w:w="2439" w:type="dxa"/>
          </w:tcPr>
          <w:p w14:paraId="0039781F" w14:textId="77777777" w:rsidR="004D36E7" w:rsidRPr="00796991" w:rsidRDefault="004D36E7" w:rsidP="009C54E8">
            <w:pPr>
              <w:spacing w:line="240" w:lineRule="auto"/>
              <w:jc w:val="center"/>
              <w:rPr>
                <w:sz w:val="21"/>
                <w:lang w:val="en-CA"/>
              </w:rPr>
            </w:pPr>
            <w:r w:rsidRPr="00796991">
              <w:rPr>
                <w:sz w:val="21"/>
                <w:lang w:val="en-CA"/>
              </w:rPr>
              <w:t>Tip stiffness</w:t>
            </w:r>
          </w:p>
        </w:tc>
        <w:tc>
          <w:tcPr>
            <w:tcW w:w="4054" w:type="dxa"/>
          </w:tcPr>
          <w:p w14:paraId="37C1E0C7" w14:textId="77777777" w:rsidR="004D36E7" w:rsidRPr="00796991" w:rsidRDefault="004D36E7" w:rsidP="009C54E8">
            <w:pPr>
              <w:spacing w:line="240" w:lineRule="auto"/>
              <w:jc w:val="center"/>
              <w:rPr>
                <w:sz w:val="21"/>
                <w:lang w:val="en-CA"/>
              </w:rPr>
            </w:pPr>
            <w:r w:rsidRPr="00796991">
              <w:rPr>
                <w:sz w:val="21"/>
                <w:lang w:val="en-CA"/>
              </w:rPr>
              <w:t>The tool tip can withstand forces applied at the tip by bony structures and soft tissue</w:t>
            </w:r>
          </w:p>
        </w:tc>
        <w:tc>
          <w:tcPr>
            <w:tcW w:w="2149" w:type="dxa"/>
          </w:tcPr>
          <w:p w14:paraId="23D90FE2" w14:textId="77777777" w:rsidR="004D36E7" w:rsidRPr="00796991" w:rsidRDefault="004D36E7" w:rsidP="009C54E8">
            <w:pPr>
              <w:spacing w:line="240" w:lineRule="auto"/>
              <w:jc w:val="center"/>
              <w:rPr>
                <w:sz w:val="21"/>
                <w:lang w:val="en-CA"/>
              </w:rPr>
            </w:pPr>
            <w:r w:rsidRPr="00796991">
              <w:rPr>
                <w:sz w:val="21"/>
                <w:lang w:val="en-CA"/>
              </w:rPr>
              <w:t>Force required to break tip (N)</w:t>
            </w:r>
          </w:p>
        </w:tc>
        <w:tc>
          <w:tcPr>
            <w:tcW w:w="1418" w:type="dxa"/>
          </w:tcPr>
          <w:p w14:paraId="59430DF1" w14:textId="77777777" w:rsidR="004D36E7" w:rsidRPr="00796991" w:rsidRDefault="004D36E7" w:rsidP="009C54E8">
            <w:pPr>
              <w:spacing w:line="240" w:lineRule="auto"/>
              <w:jc w:val="center"/>
              <w:rPr>
                <w:sz w:val="21"/>
                <w:lang w:val="en-CA"/>
              </w:rPr>
            </w:pPr>
          </w:p>
        </w:tc>
        <w:tc>
          <w:tcPr>
            <w:tcW w:w="1423" w:type="dxa"/>
          </w:tcPr>
          <w:p w14:paraId="7C7AC345" w14:textId="77777777" w:rsidR="004D36E7" w:rsidRPr="00796991" w:rsidRDefault="004D36E7" w:rsidP="009C54E8">
            <w:pPr>
              <w:spacing w:line="240" w:lineRule="auto"/>
              <w:jc w:val="center"/>
              <w:rPr>
                <w:sz w:val="21"/>
                <w:lang w:val="en-CA"/>
              </w:rPr>
            </w:pPr>
          </w:p>
        </w:tc>
      </w:tr>
      <w:tr w:rsidR="004D36E7" w:rsidRPr="00796991" w14:paraId="04F0A9F0" w14:textId="77777777" w:rsidTr="009C54E8">
        <w:trPr>
          <w:jc w:val="center"/>
        </w:trPr>
        <w:tc>
          <w:tcPr>
            <w:tcW w:w="2439" w:type="dxa"/>
          </w:tcPr>
          <w:p w14:paraId="424F1BFD" w14:textId="77777777" w:rsidR="004D36E7" w:rsidRPr="00796991" w:rsidRDefault="004D36E7" w:rsidP="009C54E8">
            <w:pPr>
              <w:spacing w:line="240" w:lineRule="auto"/>
              <w:jc w:val="center"/>
              <w:rPr>
                <w:sz w:val="21"/>
                <w:lang w:val="en-CA"/>
              </w:rPr>
            </w:pPr>
            <w:r w:rsidRPr="00796991">
              <w:rPr>
                <w:sz w:val="21"/>
                <w:lang w:val="en-CA"/>
              </w:rPr>
              <w:t>Tip can dissect tissue</w:t>
            </w:r>
          </w:p>
        </w:tc>
        <w:tc>
          <w:tcPr>
            <w:tcW w:w="4054" w:type="dxa"/>
          </w:tcPr>
          <w:p w14:paraId="6FF18064" w14:textId="77777777" w:rsidR="004D36E7" w:rsidRPr="00796991" w:rsidRDefault="004D36E7" w:rsidP="009C54E8">
            <w:pPr>
              <w:spacing w:line="240" w:lineRule="auto"/>
              <w:jc w:val="center"/>
              <w:rPr>
                <w:sz w:val="21"/>
                <w:lang w:val="en-CA"/>
              </w:rPr>
            </w:pPr>
            <w:r w:rsidRPr="00796991">
              <w:rPr>
                <w:sz w:val="21"/>
                <w:lang w:val="en-CA"/>
              </w:rPr>
              <w:t xml:space="preserve">The tool tip is able to handle, manipulate and/or maneuvre soft tissue in order to perform surgical tasks. </w:t>
            </w:r>
          </w:p>
        </w:tc>
        <w:tc>
          <w:tcPr>
            <w:tcW w:w="2149" w:type="dxa"/>
          </w:tcPr>
          <w:p w14:paraId="1ED7611C" w14:textId="77777777" w:rsidR="004D36E7" w:rsidRPr="00796991" w:rsidRDefault="004D36E7" w:rsidP="009C54E8">
            <w:pPr>
              <w:spacing w:line="240" w:lineRule="auto"/>
              <w:jc w:val="center"/>
              <w:rPr>
                <w:sz w:val="21"/>
                <w:lang w:val="en-CA"/>
              </w:rPr>
            </w:pPr>
            <w:r w:rsidRPr="00796991">
              <w:rPr>
                <w:sz w:val="21"/>
                <w:lang w:val="en-CA"/>
              </w:rPr>
              <w:t>The tip can dissect mock cholesteatoma, fabricated out of silicone. PASS/FAIL</w:t>
            </w:r>
          </w:p>
        </w:tc>
        <w:tc>
          <w:tcPr>
            <w:tcW w:w="1418" w:type="dxa"/>
          </w:tcPr>
          <w:p w14:paraId="47B52E7C" w14:textId="77777777" w:rsidR="004D36E7" w:rsidRPr="00796991" w:rsidRDefault="004D36E7" w:rsidP="009C54E8">
            <w:pPr>
              <w:spacing w:line="240" w:lineRule="auto"/>
              <w:jc w:val="center"/>
              <w:rPr>
                <w:sz w:val="21"/>
                <w:lang w:val="en-CA"/>
              </w:rPr>
            </w:pPr>
          </w:p>
        </w:tc>
        <w:tc>
          <w:tcPr>
            <w:tcW w:w="1423" w:type="dxa"/>
          </w:tcPr>
          <w:p w14:paraId="0CC5378C" w14:textId="77777777" w:rsidR="004D36E7" w:rsidRPr="00796991" w:rsidRDefault="004D36E7" w:rsidP="009C54E8">
            <w:pPr>
              <w:spacing w:line="240" w:lineRule="auto"/>
              <w:jc w:val="center"/>
              <w:rPr>
                <w:sz w:val="21"/>
                <w:lang w:val="en-CA"/>
              </w:rPr>
            </w:pPr>
          </w:p>
        </w:tc>
      </w:tr>
      <w:tr w:rsidR="004D36E7" w:rsidRPr="00796991" w14:paraId="0B3D72E2" w14:textId="77777777" w:rsidTr="009C54E8">
        <w:trPr>
          <w:jc w:val="center"/>
        </w:trPr>
        <w:tc>
          <w:tcPr>
            <w:tcW w:w="2439" w:type="dxa"/>
          </w:tcPr>
          <w:p w14:paraId="1FB418E2" w14:textId="77777777" w:rsidR="004D36E7" w:rsidRPr="00796991" w:rsidRDefault="004D36E7" w:rsidP="009C54E8">
            <w:pPr>
              <w:spacing w:line="240" w:lineRule="auto"/>
              <w:jc w:val="center"/>
              <w:rPr>
                <w:sz w:val="21"/>
                <w:lang w:val="en-CA"/>
              </w:rPr>
            </w:pPr>
            <w:r>
              <w:rPr>
                <w:sz w:val="21"/>
                <w:lang w:val="en-CA"/>
              </w:rPr>
              <w:t>Suction</w:t>
            </w:r>
          </w:p>
        </w:tc>
        <w:tc>
          <w:tcPr>
            <w:tcW w:w="4054" w:type="dxa"/>
          </w:tcPr>
          <w:p w14:paraId="5B2B4E85" w14:textId="77777777" w:rsidR="004D36E7" w:rsidRPr="00796991" w:rsidRDefault="004D36E7" w:rsidP="009C54E8">
            <w:pPr>
              <w:spacing w:line="240" w:lineRule="auto"/>
              <w:jc w:val="center"/>
              <w:rPr>
                <w:sz w:val="21"/>
                <w:lang w:val="en-CA"/>
              </w:rPr>
            </w:pPr>
            <w:r>
              <w:rPr>
                <w:sz w:val="21"/>
                <w:lang w:val="en-CA"/>
              </w:rPr>
              <w:t>The suction power is comparable to the 19-gauge sucker and/or Panetti instruments.</w:t>
            </w:r>
          </w:p>
        </w:tc>
        <w:tc>
          <w:tcPr>
            <w:tcW w:w="2149" w:type="dxa"/>
          </w:tcPr>
          <w:p w14:paraId="27703BE7" w14:textId="77777777" w:rsidR="004D36E7" w:rsidRPr="00796991" w:rsidRDefault="004D36E7" w:rsidP="009C54E8">
            <w:pPr>
              <w:spacing w:line="240" w:lineRule="auto"/>
              <w:jc w:val="center"/>
              <w:rPr>
                <w:sz w:val="21"/>
                <w:lang w:val="en-CA"/>
              </w:rPr>
            </w:pPr>
            <w:r>
              <w:rPr>
                <w:sz w:val="21"/>
                <w:lang w:val="en-CA"/>
              </w:rPr>
              <w:t>Flow rate</w:t>
            </w:r>
          </w:p>
        </w:tc>
        <w:tc>
          <w:tcPr>
            <w:tcW w:w="1418" w:type="dxa"/>
          </w:tcPr>
          <w:p w14:paraId="17B6E2DD" w14:textId="77777777" w:rsidR="004D36E7" w:rsidRPr="00796991" w:rsidRDefault="004D36E7" w:rsidP="009C54E8">
            <w:pPr>
              <w:spacing w:line="240" w:lineRule="auto"/>
              <w:jc w:val="center"/>
              <w:rPr>
                <w:sz w:val="21"/>
                <w:lang w:val="en-CA"/>
              </w:rPr>
            </w:pPr>
          </w:p>
        </w:tc>
        <w:tc>
          <w:tcPr>
            <w:tcW w:w="1423" w:type="dxa"/>
          </w:tcPr>
          <w:p w14:paraId="5E29F8DF" w14:textId="77777777" w:rsidR="004D36E7" w:rsidRPr="00796991" w:rsidRDefault="004D36E7" w:rsidP="009C54E8">
            <w:pPr>
              <w:spacing w:line="240" w:lineRule="auto"/>
              <w:jc w:val="center"/>
              <w:rPr>
                <w:sz w:val="21"/>
                <w:lang w:val="en-CA"/>
              </w:rPr>
            </w:pPr>
          </w:p>
        </w:tc>
      </w:tr>
      <w:tr w:rsidR="004D36E7" w:rsidRPr="00796991" w14:paraId="241301E5" w14:textId="77777777" w:rsidTr="009C54E8">
        <w:trPr>
          <w:jc w:val="center"/>
        </w:trPr>
        <w:tc>
          <w:tcPr>
            <w:tcW w:w="11483" w:type="dxa"/>
            <w:gridSpan w:val="5"/>
            <w:shd w:val="clear" w:color="auto" w:fill="E7E6E6" w:themeFill="background2"/>
          </w:tcPr>
          <w:p w14:paraId="4F6D02D8" w14:textId="77777777" w:rsidR="004D36E7" w:rsidRPr="00796991" w:rsidRDefault="004D36E7" w:rsidP="009C54E8">
            <w:pPr>
              <w:spacing w:line="240" w:lineRule="auto"/>
              <w:jc w:val="center"/>
              <w:rPr>
                <w:b/>
                <w:sz w:val="21"/>
                <w:lang w:val="en-CA"/>
              </w:rPr>
            </w:pPr>
            <w:r w:rsidRPr="00796991">
              <w:rPr>
                <w:b/>
                <w:sz w:val="21"/>
                <w:lang w:val="en-CA"/>
              </w:rPr>
              <w:t>User Requirements:</w:t>
            </w:r>
          </w:p>
        </w:tc>
      </w:tr>
      <w:tr w:rsidR="004D36E7" w:rsidRPr="00796991" w14:paraId="6E76E208" w14:textId="77777777" w:rsidTr="009C54E8">
        <w:trPr>
          <w:jc w:val="center"/>
        </w:trPr>
        <w:tc>
          <w:tcPr>
            <w:tcW w:w="2439" w:type="dxa"/>
          </w:tcPr>
          <w:p w14:paraId="083C777A" w14:textId="77777777" w:rsidR="004D36E7" w:rsidRPr="00796991" w:rsidRDefault="004D36E7" w:rsidP="009C54E8">
            <w:pPr>
              <w:spacing w:line="240" w:lineRule="auto"/>
              <w:jc w:val="center"/>
              <w:rPr>
                <w:sz w:val="21"/>
              </w:rPr>
            </w:pPr>
            <w:r w:rsidRPr="00796991">
              <w:rPr>
                <w:sz w:val="21"/>
                <w:lang w:val="en-CA"/>
              </w:rPr>
              <w:t>Easy to control (grip and ergonomics of handle)</w:t>
            </w:r>
          </w:p>
        </w:tc>
        <w:tc>
          <w:tcPr>
            <w:tcW w:w="4054" w:type="dxa"/>
          </w:tcPr>
          <w:p w14:paraId="12C0292A" w14:textId="77777777" w:rsidR="004D36E7" w:rsidRPr="00796991" w:rsidRDefault="004D36E7" w:rsidP="009C54E8">
            <w:pPr>
              <w:spacing w:line="240" w:lineRule="auto"/>
              <w:jc w:val="center"/>
              <w:rPr>
                <w:sz w:val="21"/>
                <w:lang w:val="en-CA"/>
              </w:rPr>
            </w:pPr>
            <w:r w:rsidRPr="00796991">
              <w:rPr>
                <w:sz w:val="21"/>
                <w:lang w:val="en-CA"/>
              </w:rPr>
              <w:t>The surgeon can control the tool easily.</w:t>
            </w:r>
          </w:p>
        </w:tc>
        <w:tc>
          <w:tcPr>
            <w:tcW w:w="2149" w:type="dxa"/>
          </w:tcPr>
          <w:p w14:paraId="70F7D951"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F58E6F1" w14:textId="77777777" w:rsidR="004D36E7" w:rsidRPr="00796991" w:rsidRDefault="004D36E7" w:rsidP="009C54E8">
            <w:pPr>
              <w:spacing w:line="240" w:lineRule="auto"/>
              <w:jc w:val="center"/>
              <w:rPr>
                <w:sz w:val="21"/>
                <w:lang w:val="en-CA"/>
              </w:rPr>
            </w:pPr>
          </w:p>
        </w:tc>
        <w:tc>
          <w:tcPr>
            <w:tcW w:w="1423" w:type="dxa"/>
          </w:tcPr>
          <w:p w14:paraId="40A0A8C2" w14:textId="77777777" w:rsidR="004D36E7" w:rsidRPr="00796991" w:rsidRDefault="004D36E7" w:rsidP="009C54E8">
            <w:pPr>
              <w:spacing w:line="240" w:lineRule="auto"/>
              <w:jc w:val="center"/>
              <w:rPr>
                <w:sz w:val="21"/>
                <w:lang w:val="en-CA"/>
              </w:rPr>
            </w:pPr>
          </w:p>
        </w:tc>
      </w:tr>
      <w:tr w:rsidR="004D36E7" w:rsidRPr="00796991" w14:paraId="53851D14" w14:textId="77777777" w:rsidTr="009C54E8">
        <w:trPr>
          <w:jc w:val="center"/>
        </w:trPr>
        <w:tc>
          <w:tcPr>
            <w:tcW w:w="2439" w:type="dxa"/>
          </w:tcPr>
          <w:p w14:paraId="61CA38A7" w14:textId="77777777" w:rsidR="004D36E7" w:rsidRPr="00796991" w:rsidRDefault="004D36E7" w:rsidP="009C54E8">
            <w:pPr>
              <w:spacing w:line="240" w:lineRule="auto"/>
              <w:jc w:val="center"/>
              <w:rPr>
                <w:sz w:val="21"/>
              </w:rPr>
            </w:pPr>
            <w:r w:rsidRPr="00796991">
              <w:rPr>
                <w:sz w:val="21"/>
                <w:lang w:val="en-CA"/>
              </w:rPr>
              <w:t>Easy to use (grip and ergonomics of handle)</w:t>
            </w:r>
          </w:p>
        </w:tc>
        <w:tc>
          <w:tcPr>
            <w:tcW w:w="4054" w:type="dxa"/>
          </w:tcPr>
          <w:p w14:paraId="25EC404D" w14:textId="77777777" w:rsidR="004D36E7" w:rsidRPr="00796991" w:rsidRDefault="004D36E7" w:rsidP="009C54E8">
            <w:pPr>
              <w:spacing w:line="240" w:lineRule="auto"/>
              <w:jc w:val="center"/>
              <w:rPr>
                <w:sz w:val="21"/>
                <w:lang w:val="en-CA"/>
              </w:rPr>
            </w:pPr>
            <w:r w:rsidRPr="00796991">
              <w:rPr>
                <w:sz w:val="21"/>
                <w:lang w:val="en-CA"/>
              </w:rPr>
              <w:t>The surgeon can easily use the tool to perform its functionality (tip bending, suction, laser fibre orientation, etc.)</w:t>
            </w:r>
          </w:p>
        </w:tc>
        <w:tc>
          <w:tcPr>
            <w:tcW w:w="2149" w:type="dxa"/>
          </w:tcPr>
          <w:p w14:paraId="736B9772"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019DE994" w14:textId="77777777" w:rsidR="004D36E7" w:rsidRPr="00796991" w:rsidRDefault="004D36E7" w:rsidP="009C54E8">
            <w:pPr>
              <w:spacing w:line="240" w:lineRule="auto"/>
              <w:jc w:val="center"/>
              <w:rPr>
                <w:sz w:val="21"/>
                <w:lang w:val="en-CA"/>
              </w:rPr>
            </w:pPr>
          </w:p>
        </w:tc>
        <w:tc>
          <w:tcPr>
            <w:tcW w:w="1423" w:type="dxa"/>
          </w:tcPr>
          <w:p w14:paraId="22167B4E" w14:textId="77777777" w:rsidR="004D36E7" w:rsidRPr="00796991" w:rsidRDefault="004D36E7" w:rsidP="009C54E8">
            <w:pPr>
              <w:spacing w:line="240" w:lineRule="auto"/>
              <w:jc w:val="center"/>
              <w:rPr>
                <w:sz w:val="21"/>
                <w:lang w:val="en-CA"/>
              </w:rPr>
            </w:pPr>
          </w:p>
        </w:tc>
      </w:tr>
      <w:tr w:rsidR="004D36E7" w:rsidRPr="00796991" w14:paraId="43E73D8B" w14:textId="77777777" w:rsidTr="009C54E8">
        <w:trPr>
          <w:jc w:val="center"/>
        </w:trPr>
        <w:tc>
          <w:tcPr>
            <w:tcW w:w="2439" w:type="dxa"/>
          </w:tcPr>
          <w:p w14:paraId="34B96105" w14:textId="77777777" w:rsidR="004D36E7" w:rsidRPr="00796991" w:rsidRDefault="004D36E7" w:rsidP="009C54E8">
            <w:pPr>
              <w:spacing w:line="240" w:lineRule="auto"/>
              <w:jc w:val="center"/>
              <w:rPr>
                <w:sz w:val="21"/>
                <w:lang w:val="en-CA"/>
              </w:rPr>
            </w:pPr>
            <w:r w:rsidRPr="00796991">
              <w:rPr>
                <w:sz w:val="21"/>
                <w:lang w:val="en-CA"/>
              </w:rPr>
              <w:t>Feels like an existing tool</w:t>
            </w:r>
          </w:p>
        </w:tc>
        <w:tc>
          <w:tcPr>
            <w:tcW w:w="4054" w:type="dxa"/>
          </w:tcPr>
          <w:p w14:paraId="46CBC965" w14:textId="77777777" w:rsidR="004D36E7" w:rsidRPr="00796991" w:rsidRDefault="004D36E7" w:rsidP="009C54E8">
            <w:pPr>
              <w:spacing w:line="240" w:lineRule="auto"/>
              <w:jc w:val="center"/>
              <w:rPr>
                <w:sz w:val="21"/>
                <w:lang w:val="en-CA"/>
              </w:rPr>
            </w:pPr>
            <w:r w:rsidRPr="00796991">
              <w:rPr>
                <w:sz w:val="21"/>
                <w:lang w:val="en-CA"/>
              </w:rPr>
              <w:t xml:space="preserve">The tool feels like the current tools used by the surgeon such that they do not have to learn how to use a completely new tool design. </w:t>
            </w:r>
          </w:p>
        </w:tc>
        <w:tc>
          <w:tcPr>
            <w:tcW w:w="2149" w:type="dxa"/>
          </w:tcPr>
          <w:p w14:paraId="12F9F399"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1A02E823" w14:textId="77777777" w:rsidR="004D36E7" w:rsidRPr="00796991" w:rsidRDefault="004D36E7" w:rsidP="009C54E8">
            <w:pPr>
              <w:spacing w:line="240" w:lineRule="auto"/>
              <w:jc w:val="center"/>
              <w:rPr>
                <w:sz w:val="21"/>
                <w:lang w:val="en-CA"/>
              </w:rPr>
            </w:pPr>
          </w:p>
        </w:tc>
        <w:tc>
          <w:tcPr>
            <w:tcW w:w="1423" w:type="dxa"/>
          </w:tcPr>
          <w:p w14:paraId="7C9038FD" w14:textId="77777777" w:rsidR="004D36E7" w:rsidRPr="00796991" w:rsidRDefault="004D36E7" w:rsidP="009C54E8">
            <w:pPr>
              <w:spacing w:line="240" w:lineRule="auto"/>
              <w:jc w:val="center"/>
              <w:rPr>
                <w:sz w:val="21"/>
                <w:lang w:val="en-CA"/>
              </w:rPr>
            </w:pPr>
          </w:p>
        </w:tc>
      </w:tr>
      <w:tr w:rsidR="004D36E7" w:rsidRPr="00796991" w14:paraId="0018630F" w14:textId="77777777" w:rsidTr="009C54E8">
        <w:trPr>
          <w:jc w:val="center"/>
        </w:trPr>
        <w:tc>
          <w:tcPr>
            <w:tcW w:w="11483" w:type="dxa"/>
            <w:gridSpan w:val="5"/>
            <w:shd w:val="clear" w:color="auto" w:fill="E7E6E6" w:themeFill="background2"/>
          </w:tcPr>
          <w:p w14:paraId="1930CC40" w14:textId="77777777" w:rsidR="004D36E7" w:rsidRPr="00796991" w:rsidRDefault="004D36E7" w:rsidP="009C54E8">
            <w:pPr>
              <w:spacing w:line="240" w:lineRule="auto"/>
              <w:jc w:val="center"/>
              <w:rPr>
                <w:b/>
                <w:sz w:val="21"/>
                <w:lang w:val="en-CA"/>
              </w:rPr>
            </w:pPr>
            <w:r w:rsidRPr="00796991">
              <w:rPr>
                <w:b/>
                <w:sz w:val="21"/>
                <w:lang w:val="en-CA"/>
              </w:rPr>
              <w:t>Constraints:</w:t>
            </w:r>
          </w:p>
        </w:tc>
      </w:tr>
      <w:tr w:rsidR="004D36E7" w:rsidRPr="00796991" w14:paraId="61966DBE" w14:textId="77777777" w:rsidTr="009C54E8">
        <w:trPr>
          <w:jc w:val="center"/>
        </w:trPr>
        <w:tc>
          <w:tcPr>
            <w:tcW w:w="2439" w:type="dxa"/>
          </w:tcPr>
          <w:p w14:paraId="429CE594" w14:textId="77777777" w:rsidR="004D36E7" w:rsidRPr="00796991" w:rsidRDefault="004D36E7" w:rsidP="009C54E8">
            <w:pPr>
              <w:spacing w:line="240" w:lineRule="auto"/>
              <w:jc w:val="center"/>
              <w:rPr>
                <w:sz w:val="21"/>
              </w:rPr>
            </w:pPr>
            <w:r w:rsidRPr="00796991">
              <w:rPr>
                <w:sz w:val="21"/>
                <w:lang w:val="en-CA"/>
              </w:rPr>
              <w:t>Fit alongside the endoscope</w:t>
            </w:r>
          </w:p>
        </w:tc>
        <w:tc>
          <w:tcPr>
            <w:tcW w:w="4054" w:type="dxa"/>
          </w:tcPr>
          <w:p w14:paraId="18204246" w14:textId="77777777" w:rsidR="004D36E7" w:rsidRPr="00796991" w:rsidRDefault="004D36E7" w:rsidP="009C54E8">
            <w:pPr>
              <w:spacing w:line="240" w:lineRule="auto"/>
              <w:jc w:val="center"/>
              <w:rPr>
                <w:sz w:val="21"/>
                <w:lang w:val="en-CA"/>
              </w:rPr>
            </w:pPr>
            <w:r w:rsidRPr="00796991">
              <w:rPr>
                <w:sz w:val="21"/>
                <w:lang w:val="en-CA"/>
              </w:rPr>
              <w:t>The tool shaft can move within the ear canal without being constricted by the endoscope.</w:t>
            </w:r>
          </w:p>
        </w:tc>
        <w:tc>
          <w:tcPr>
            <w:tcW w:w="2149" w:type="dxa"/>
          </w:tcPr>
          <w:p w14:paraId="289B40F0"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716F1EE" w14:textId="77777777" w:rsidR="004D36E7" w:rsidRPr="00796991" w:rsidRDefault="004D36E7" w:rsidP="009C54E8">
            <w:pPr>
              <w:spacing w:line="240" w:lineRule="auto"/>
              <w:jc w:val="center"/>
              <w:rPr>
                <w:sz w:val="21"/>
                <w:lang w:val="en-CA"/>
              </w:rPr>
            </w:pPr>
          </w:p>
        </w:tc>
        <w:tc>
          <w:tcPr>
            <w:tcW w:w="1423" w:type="dxa"/>
          </w:tcPr>
          <w:p w14:paraId="764C20E2" w14:textId="77777777" w:rsidR="004D36E7" w:rsidRPr="00796991" w:rsidRDefault="004D36E7" w:rsidP="009C54E8">
            <w:pPr>
              <w:spacing w:line="240" w:lineRule="auto"/>
              <w:jc w:val="center"/>
              <w:rPr>
                <w:sz w:val="21"/>
                <w:lang w:val="en-CA"/>
              </w:rPr>
            </w:pPr>
          </w:p>
        </w:tc>
      </w:tr>
      <w:tr w:rsidR="004D36E7" w:rsidRPr="00796991" w14:paraId="108D618B" w14:textId="77777777" w:rsidTr="009C54E8">
        <w:trPr>
          <w:jc w:val="center"/>
        </w:trPr>
        <w:tc>
          <w:tcPr>
            <w:tcW w:w="2439" w:type="dxa"/>
          </w:tcPr>
          <w:p w14:paraId="62FD04BD" w14:textId="77777777" w:rsidR="004D36E7" w:rsidRPr="00796991" w:rsidRDefault="004D36E7" w:rsidP="009C54E8">
            <w:pPr>
              <w:spacing w:line="240" w:lineRule="auto"/>
              <w:jc w:val="center"/>
              <w:rPr>
                <w:sz w:val="21"/>
                <w:lang w:val="en-CA"/>
              </w:rPr>
            </w:pPr>
            <w:r w:rsidRPr="00796991">
              <w:rPr>
                <w:sz w:val="21"/>
                <w:lang w:val="en-CA"/>
              </w:rPr>
              <w:t>Fit inside the ear canal</w:t>
            </w:r>
          </w:p>
        </w:tc>
        <w:tc>
          <w:tcPr>
            <w:tcW w:w="4054" w:type="dxa"/>
          </w:tcPr>
          <w:p w14:paraId="1FABA406" w14:textId="77777777" w:rsidR="004D36E7" w:rsidRPr="00796991" w:rsidRDefault="004D36E7" w:rsidP="009C54E8">
            <w:pPr>
              <w:spacing w:line="240" w:lineRule="auto"/>
              <w:jc w:val="center"/>
              <w:rPr>
                <w:sz w:val="21"/>
                <w:lang w:val="en-CA"/>
              </w:rPr>
            </w:pPr>
            <w:r w:rsidRPr="00796991">
              <w:rPr>
                <w:sz w:val="21"/>
                <w:lang w:val="en-CA"/>
              </w:rPr>
              <w:t>The tool shaft can fit inside the ear canal and can move easily, with enough clearance.</w:t>
            </w:r>
          </w:p>
        </w:tc>
        <w:tc>
          <w:tcPr>
            <w:tcW w:w="2149" w:type="dxa"/>
          </w:tcPr>
          <w:p w14:paraId="16C03A19"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781823C" w14:textId="77777777" w:rsidR="004D36E7" w:rsidRPr="00796991" w:rsidRDefault="004D36E7" w:rsidP="009C54E8">
            <w:pPr>
              <w:spacing w:line="240" w:lineRule="auto"/>
              <w:jc w:val="center"/>
              <w:rPr>
                <w:sz w:val="21"/>
                <w:lang w:val="en-CA"/>
              </w:rPr>
            </w:pPr>
          </w:p>
        </w:tc>
        <w:tc>
          <w:tcPr>
            <w:tcW w:w="1423" w:type="dxa"/>
          </w:tcPr>
          <w:p w14:paraId="6E6E17A1" w14:textId="77777777" w:rsidR="004D36E7" w:rsidRPr="00796991" w:rsidRDefault="004D36E7" w:rsidP="009C54E8">
            <w:pPr>
              <w:spacing w:line="240" w:lineRule="auto"/>
              <w:jc w:val="center"/>
              <w:rPr>
                <w:sz w:val="21"/>
                <w:lang w:val="en-CA"/>
              </w:rPr>
            </w:pPr>
          </w:p>
        </w:tc>
      </w:tr>
      <w:tr w:rsidR="004D36E7" w:rsidRPr="00796991" w14:paraId="529B7C83" w14:textId="77777777" w:rsidTr="009C54E8">
        <w:trPr>
          <w:jc w:val="center"/>
        </w:trPr>
        <w:tc>
          <w:tcPr>
            <w:tcW w:w="2439" w:type="dxa"/>
          </w:tcPr>
          <w:p w14:paraId="1AE3D443" w14:textId="77777777" w:rsidR="004D36E7" w:rsidRPr="00796991" w:rsidRDefault="004D36E7" w:rsidP="009C54E8">
            <w:pPr>
              <w:spacing w:line="240" w:lineRule="auto"/>
              <w:jc w:val="center"/>
              <w:rPr>
                <w:sz w:val="21"/>
                <w:lang w:val="en-CA"/>
              </w:rPr>
            </w:pPr>
            <w:r w:rsidRPr="00796991">
              <w:rPr>
                <w:sz w:val="21"/>
                <w:lang w:val="en-CA"/>
              </w:rPr>
              <w:t>Sterilizability</w:t>
            </w:r>
          </w:p>
        </w:tc>
        <w:tc>
          <w:tcPr>
            <w:tcW w:w="4054" w:type="dxa"/>
          </w:tcPr>
          <w:p w14:paraId="3152BBBF" w14:textId="77777777" w:rsidR="004D36E7" w:rsidRPr="00796991" w:rsidRDefault="004D36E7" w:rsidP="009C54E8">
            <w:pPr>
              <w:spacing w:line="240" w:lineRule="auto"/>
              <w:jc w:val="center"/>
              <w:rPr>
                <w:sz w:val="21"/>
                <w:lang w:val="en-CA"/>
              </w:rPr>
            </w:pPr>
            <w:r w:rsidRPr="00796991">
              <w:rPr>
                <w:sz w:val="21"/>
                <w:lang w:val="en-CA"/>
              </w:rPr>
              <w:t xml:space="preserve">The tool can be sterilized as per hospital standards so it can be used in patient. </w:t>
            </w:r>
          </w:p>
        </w:tc>
        <w:tc>
          <w:tcPr>
            <w:tcW w:w="2149" w:type="dxa"/>
          </w:tcPr>
          <w:p w14:paraId="4DF96B13" w14:textId="77777777" w:rsidR="004D36E7" w:rsidRPr="00796991" w:rsidRDefault="004D36E7" w:rsidP="009C54E8">
            <w:pPr>
              <w:spacing w:line="240" w:lineRule="auto"/>
              <w:jc w:val="center"/>
              <w:rPr>
                <w:sz w:val="21"/>
                <w:lang w:val="en-CA"/>
              </w:rPr>
            </w:pPr>
            <w:r w:rsidRPr="00796991">
              <w:rPr>
                <w:sz w:val="21"/>
                <w:lang w:val="en-CA"/>
              </w:rPr>
              <w:t>PASS/FAIL</w:t>
            </w:r>
          </w:p>
        </w:tc>
        <w:tc>
          <w:tcPr>
            <w:tcW w:w="1418" w:type="dxa"/>
          </w:tcPr>
          <w:p w14:paraId="748D85D3" w14:textId="77777777" w:rsidR="004D36E7" w:rsidRPr="00796991" w:rsidRDefault="004D36E7" w:rsidP="009C54E8">
            <w:pPr>
              <w:spacing w:line="240" w:lineRule="auto"/>
              <w:jc w:val="center"/>
              <w:rPr>
                <w:sz w:val="21"/>
                <w:lang w:val="en-CA"/>
              </w:rPr>
            </w:pPr>
          </w:p>
        </w:tc>
        <w:tc>
          <w:tcPr>
            <w:tcW w:w="1423" w:type="dxa"/>
          </w:tcPr>
          <w:p w14:paraId="7453EC41" w14:textId="77777777" w:rsidR="004D36E7" w:rsidRPr="00796991" w:rsidRDefault="004D36E7" w:rsidP="009C54E8">
            <w:pPr>
              <w:spacing w:line="240" w:lineRule="auto"/>
              <w:jc w:val="center"/>
              <w:rPr>
                <w:sz w:val="21"/>
                <w:lang w:val="en-CA"/>
              </w:rPr>
            </w:pPr>
          </w:p>
        </w:tc>
      </w:tr>
    </w:tbl>
    <w:p w14:paraId="37EF46CA" w14:textId="5951438F" w:rsidR="004214EE" w:rsidRDefault="0057177B" w:rsidP="00F52DF5">
      <w:pPr>
        <w:pStyle w:val="Heading2"/>
        <w:contextualSpacing/>
        <w:rPr>
          <w:lang w:val="en-CA"/>
        </w:rPr>
      </w:pPr>
      <w:r>
        <w:rPr>
          <w:lang w:val="en-CA"/>
        </w:rPr>
        <w:t>3.1.</w:t>
      </w:r>
      <w:r w:rsidR="00F3756A">
        <w:rPr>
          <w:lang w:val="en-CA"/>
        </w:rPr>
        <w:t xml:space="preserve">1. </w:t>
      </w:r>
      <w:r w:rsidR="00900D4E">
        <w:rPr>
          <w:lang w:val="en-CA"/>
        </w:rPr>
        <w:t xml:space="preserve">Steerable Instrument </w:t>
      </w:r>
      <w:r w:rsidR="008D23E7">
        <w:rPr>
          <w:lang w:val="en-CA"/>
        </w:rPr>
        <w:t>Tip Design</w:t>
      </w:r>
    </w:p>
    <w:p w14:paraId="18607714" w14:textId="2AF14DC7" w:rsidR="00D73F5D" w:rsidRPr="00D73F5D" w:rsidRDefault="00D73F5D" w:rsidP="00D73F5D">
      <w:r>
        <w:tab/>
      </w:r>
      <w:r w:rsidR="00F96112">
        <w:t xml:space="preserve">The requirements of the instrument tip are: ability to reach and dissect structures and tissues, maintain stiffness, suction and be easy to control. </w:t>
      </w:r>
      <w:r>
        <w:t>The instrument tip</w:t>
      </w:r>
      <w:r w:rsidR="00F96112">
        <w:t xml:space="preserve"> was designed to be flexible and controllable by a simple mechanism at the handle.</w:t>
      </w:r>
      <w:r>
        <w:t xml:space="preserve"> </w:t>
      </w:r>
      <w:r w:rsidR="00F96112">
        <w:t xml:space="preserve">A </w:t>
      </w:r>
      <w:r w:rsidR="00591E49">
        <w:t>single</w:t>
      </w:r>
      <w:r w:rsidR="00F96112">
        <w:t xml:space="preserve"> degree of freedom compliant joint design fabricated from a nitinol metal tube w</w:t>
      </w:r>
      <w:r>
        <w:t>as selected so that it would be easy to control, requiring minimal effort by the surgeon</w:t>
      </w:r>
      <w:r w:rsidR="00F96112">
        <w:t>, able to suction and maintain stiffness due to the metallic properties</w:t>
      </w:r>
      <w:r>
        <w:t xml:space="preserve">. </w:t>
      </w:r>
    </w:p>
    <w:p w14:paraId="717B7624" w14:textId="427C4B5A" w:rsidR="004214EE" w:rsidRDefault="0088424C" w:rsidP="00796991">
      <w:pPr>
        <w:ind w:firstLine="720"/>
        <w:jc w:val="both"/>
        <w:rPr>
          <w:lang w:val="en-CA"/>
        </w:rPr>
      </w:pPr>
      <w:r w:rsidRPr="00654D96">
        <w:rPr>
          <w:b/>
          <w:noProof/>
          <w:sz w:val="18"/>
          <w:szCs w:val="18"/>
          <w:lang w:bidi="ar-SA"/>
        </w:rPr>
        <w:lastRenderedPageBreak/>
        <w:drawing>
          <wp:anchor distT="0" distB="0" distL="114300" distR="114300" simplePos="0" relativeHeight="251653632" behindDoc="0" locked="0" layoutInCell="1" allowOverlap="1" wp14:anchorId="529336F7" wp14:editId="224E64BD">
            <wp:simplePos x="0" y="0"/>
            <wp:positionH relativeFrom="column">
              <wp:posOffset>-70485</wp:posOffset>
            </wp:positionH>
            <wp:positionV relativeFrom="paragraph">
              <wp:posOffset>1968500</wp:posOffset>
            </wp:positionV>
            <wp:extent cx="2137410" cy="2700020"/>
            <wp:effectExtent l="19050" t="0" r="0" b="0"/>
            <wp:wrapSquare wrapText="bothSides"/>
            <wp:docPr id="10"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20"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004214EE" w:rsidRPr="002306EA">
        <w:t xml:space="preserve">The CIGITI lab </w:t>
      </w:r>
      <w:r w:rsidR="004214EE">
        <w:t xml:space="preserve">develops notched tube compliant </w:t>
      </w:r>
      <w:r w:rsidR="00591E49">
        <w:t>joints</w:t>
      </w:r>
      <w:r w:rsidR="004214EE">
        <w:t xml:space="preserve"> </w:t>
      </w:r>
      <w:r w:rsidR="004214EE" w:rsidRPr="006F3CAA">
        <w:rPr>
          <w:lang w:val="en-CA"/>
        </w:rPr>
        <w:t>which define t</w:t>
      </w:r>
      <w:r w:rsidR="004214EE">
        <w:rPr>
          <w:lang w:val="en-CA"/>
        </w:rPr>
        <w:t xml:space="preserve">he underlying mechanism of the controllable flexible </w:t>
      </w:r>
      <w:r w:rsidR="00591E49">
        <w:rPr>
          <w:lang w:val="en-CA"/>
        </w:rPr>
        <w:t>tip</w:t>
      </w:r>
      <w:r w:rsidR="004214EE">
        <w:rPr>
          <w:lang w:val="en-CA"/>
        </w:rPr>
        <w:t>, see</w:t>
      </w:r>
      <w:r w:rsidR="00B63C7D" w:rsidRPr="00B63C7D">
        <w:rPr>
          <w:lang w:val="en-CA"/>
        </w:rPr>
        <w:t xml:space="preserve"> </w:t>
      </w:r>
      <w:r w:rsidR="00B63C7D" w:rsidRPr="00B63C7D">
        <w:rPr>
          <w:lang w:val="en-CA"/>
        </w:rPr>
        <w:fldChar w:fldCharType="begin"/>
      </w:r>
      <w:r w:rsidR="00B63C7D" w:rsidRPr="00B63C7D">
        <w:rPr>
          <w:lang w:val="en-CA"/>
        </w:rPr>
        <w:instrText xml:space="preserve"> REF _Ref495407957 \h </w:instrText>
      </w:r>
      <w:r w:rsidR="00B63C7D">
        <w:rPr>
          <w:lang w:val="en-CA"/>
        </w:rPr>
        <w:instrText xml:space="preserve"> \* MERGEFORMAT </w:instrText>
      </w:r>
      <w:r w:rsidR="00B63C7D" w:rsidRPr="00B63C7D">
        <w:rPr>
          <w:lang w:val="en-CA"/>
        </w:rPr>
      </w:r>
      <w:r w:rsidR="00B63C7D" w:rsidRPr="00B63C7D">
        <w:rPr>
          <w:lang w:val="en-CA"/>
        </w:rPr>
        <w:fldChar w:fldCharType="separate"/>
      </w:r>
      <w:r w:rsidR="00B63C7D" w:rsidRPr="00B63C7D">
        <w:rPr>
          <w:lang w:val="en-CA"/>
        </w:rPr>
        <w:t>Figure 6</w:t>
      </w:r>
      <w:r w:rsidR="00B63C7D" w:rsidRPr="00B63C7D">
        <w:rPr>
          <w:lang w:val="en-CA"/>
        </w:rPr>
        <w:fldChar w:fldCharType="end"/>
      </w:r>
      <w:r w:rsidR="004214EE">
        <w:rPr>
          <w:lang w:val="en-CA"/>
        </w:rPr>
        <w:t xml:space="preserve">. It is a </w:t>
      </w:r>
      <w:r w:rsidR="00591E49">
        <w:rPr>
          <w:lang w:val="en-CA"/>
        </w:rPr>
        <w:t>single</w:t>
      </w:r>
      <w:r w:rsidR="004214EE">
        <w:rPr>
          <w:lang w:val="en-CA"/>
        </w:rPr>
        <w:t xml:space="preserve"> degree of freedom compliant joint </w:t>
      </w:r>
      <w:r w:rsidR="00902EF9">
        <w:rPr>
          <w:lang w:val="en-CA"/>
        </w:rPr>
        <w:t>with notches</w:t>
      </w:r>
      <w:r w:rsidR="004214EE">
        <w:rPr>
          <w:lang w:val="en-CA"/>
        </w:rPr>
        <w:t xml:space="preserve"> cut into a nitinol tube. Nitinol is a superelastic material that is used for this application as the material properties allow it to bend into a curve and return elastically to its original shape, i.e. with no plastic deformation of the tube</w:t>
      </w:r>
      <w:r w:rsidR="00902EF9">
        <w:rPr>
          <w:lang w:val="en-CA"/>
        </w:rPr>
        <w:t xml:space="preserve"> </w:t>
      </w:r>
      <w:r w:rsidR="00902EF9" w:rsidRPr="00902EF9">
        <w:rPr>
          <w:highlight w:val="yellow"/>
          <w:lang w:val="en-CA"/>
        </w:rPr>
        <w:t>[insert citation]</w:t>
      </w:r>
      <w:r w:rsidR="004214EE">
        <w:rPr>
          <w:lang w:val="en-CA"/>
        </w:rPr>
        <w:t>. Notches in the tube allow the wrist to have greater flexibility and the notch geometry can be customized to achieve the desired arc length and radius of curvature. The controllable flexible instruments presented here have a rectangular notch geometry and a compliant contact aided mechanism</w:t>
      </w:r>
      <w:r w:rsidR="00796991">
        <w:rPr>
          <w:lang w:val="en-CA"/>
        </w:rPr>
        <w:t xml:space="preserve"> (CCM)</w:t>
      </w:r>
      <w:r w:rsidR="004214EE">
        <w:rPr>
          <w:lang w:val="en-CA"/>
        </w:rPr>
        <w:t xml:space="preserve"> geometry. The paper presenting these wrists “</w:t>
      </w:r>
      <w:r w:rsidR="004214EE" w:rsidRPr="002306EA">
        <w:rPr>
          <w:lang w:val="en-CA"/>
        </w:rPr>
        <w:t>Design of a Contact-Aided Compliant Notched-Tube Joint for Surgical Manipulation in Confined Workspaces”</w:t>
      </w:r>
      <w:r w:rsidR="004214EE">
        <w:rPr>
          <w:lang w:val="en-CA"/>
        </w:rPr>
        <w:t xml:space="preserve"> was co-authored by myself and is to be published in the ASME Journal of Mechanisms and Robotics. </w:t>
      </w:r>
    </w:p>
    <w:p w14:paraId="5856121D" w14:textId="7901B8A0" w:rsidR="008F0A13" w:rsidRDefault="00902EF9" w:rsidP="008F0A13">
      <w:pPr>
        <w:ind w:firstLine="720"/>
        <w:jc w:val="both"/>
        <w:rPr>
          <w:lang w:val="en-CA"/>
        </w:rPr>
      </w:pPr>
      <w:r>
        <w:rPr>
          <w:lang w:val="en-CA"/>
        </w:rPr>
        <w:t xml:space="preserve">The rectangular notches are </w:t>
      </w:r>
      <w:r w:rsidR="0024716E">
        <w:rPr>
          <w:lang w:val="en-CA"/>
        </w:rPr>
        <w:t>machined</w:t>
      </w:r>
      <w:r>
        <w:rPr>
          <w:lang w:val="en-CA"/>
        </w:rPr>
        <w:t xml:space="preserve"> in the CIGITI lab by myself using a micromilling machine. </w:t>
      </w:r>
      <w:r w:rsidR="001E274C">
        <w:rPr>
          <w:lang w:val="en-CA"/>
        </w:rPr>
        <w:t>The CCM</w:t>
      </w:r>
      <w:r w:rsidR="0024716E">
        <w:rPr>
          <w:lang w:val="en-CA"/>
        </w:rPr>
        <w:t xml:space="preserve"> notches are</w:t>
      </w:r>
      <w:r>
        <w:rPr>
          <w:lang w:val="en-CA"/>
        </w:rPr>
        <w:t xml:space="preserve"> laser cut and</w:t>
      </w:r>
      <w:r w:rsidR="0024716E">
        <w:rPr>
          <w:lang w:val="en-CA"/>
        </w:rPr>
        <w:t xml:space="preserve"> increase</w:t>
      </w:r>
      <w:r w:rsidR="001E274C">
        <w:rPr>
          <w:lang w:val="en-CA"/>
        </w:rPr>
        <w:t xml:space="preserve"> the strength of the wrist, while achieving the same bending angle compared to the rectangular wrist </w:t>
      </w:r>
      <w:r w:rsidR="001E274C" w:rsidRPr="001E274C">
        <w:rPr>
          <w:highlight w:val="yellow"/>
          <w:lang w:val="en-CA"/>
        </w:rPr>
        <w:t>[insert citation</w:t>
      </w:r>
      <w:r w:rsidR="001E274C">
        <w:rPr>
          <w:lang w:val="en-CA"/>
        </w:rPr>
        <w:t>]. The CCM wrist is beneficial for TEES as it enables a stronger, stiffer tip that would not break as easily</w:t>
      </w:r>
      <w:r w:rsidR="0024716E">
        <w:rPr>
          <w:lang w:val="en-CA"/>
        </w:rPr>
        <w:t xml:space="preserve"> and</w:t>
      </w:r>
      <w:r w:rsidR="001E274C">
        <w:rPr>
          <w:lang w:val="en-CA"/>
        </w:rPr>
        <w:t xml:space="preserve"> be able to handle/dissect tissue without being flimsy. </w:t>
      </w:r>
    </w:p>
    <w:p w14:paraId="49F4BDA9" w14:textId="77777777" w:rsidR="0088424C" w:rsidRPr="00A113ED" w:rsidRDefault="004214EE" w:rsidP="00A113ED">
      <w:pPr>
        <w:keepNext/>
        <w:jc w:val="both"/>
        <w:rPr>
          <w:sz w:val="18"/>
          <w:szCs w:val="18"/>
          <w:lang w:val="en-CA"/>
        </w:rPr>
      </w:pPr>
      <w:bookmarkStart w:id="29" w:name="_Ref495407957"/>
      <w:r w:rsidRPr="00992B8F">
        <w:rPr>
          <w:b/>
          <w:sz w:val="18"/>
          <w:szCs w:val="18"/>
        </w:rPr>
        <w:t xml:space="preserve">Figure </w:t>
      </w:r>
      <w:r w:rsidRPr="00992B8F">
        <w:rPr>
          <w:b/>
          <w:sz w:val="18"/>
          <w:szCs w:val="18"/>
        </w:rPr>
        <w:fldChar w:fldCharType="begin"/>
      </w:r>
      <w:r w:rsidRPr="00992B8F">
        <w:rPr>
          <w:b/>
          <w:sz w:val="18"/>
          <w:szCs w:val="18"/>
        </w:rPr>
        <w:instrText xml:space="preserve"> SEQ Figure \* ARABIC </w:instrText>
      </w:r>
      <w:r w:rsidRPr="00992B8F">
        <w:rPr>
          <w:b/>
          <w:sz w:val="18"/>
          <w:szCs w:val="18"/>
        </w:rPr>
        <w:fldChar w:fldCharType="separate"/>
      </w:r>
      <w:r w:rsidR="00ED74C5">
        <w:rPr>
          <w:b/>
          <w:noProof/>
          <w:sz w:val="18"/>
          <w:szCs w:val="18"/>
        </w:rPr>
        <w:t>7</w:t>
      </w:r>
      <w:r w:rsidRPr="00992B8F">
        <w:rPr>
          <w:b/>
          <w:sz w:val="18"/>
          <w:szCs w:val="18"/>
        </w:rPr>
        <w:fldChar w:fldCharType="end"/>
      </w:r>
      <w:bookmarkEnd w:id="29"/>
      <w:r w:rsidRPr="00992B8F">
        <w:rPr>
          <w:b/>
          <w:sz w:val="18"/>
          <w:szCs w:val="18"/>
        </w:rPr>
        <w:t>:</w:t>
      </w:r>
      <w:r w:rsidRPr="00992B8F">
        <w:rPr>
          <w:sz w:val="18"/>
          <w:szCs w:val="18"/>
        </w:rPr>
        <w:t xml:space="preserve"> </w:t>
      </w:r>
      <w:r w:rsidRPr="00992B8F">
        <w:rPr>
          <w:bCs/>
          <w:sz w:val="18"/>
          <w:szCs w:val="18"/>
          <w:lang w:val="en-CA"/>
        </w:rPr>
        <w:t>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nitinol tu</w:t>
      </w:r>
      <w:r w:rsidRPr="00992B8F">
        <w:rPr>
          <w:sz w:val="18"/>
          <w:szCs w:val="18"/>
          <w:lang w:val="en-CA"/>
        </w:rPr>
        <w:t xml:space="preserve">be to manufacture prototype 2. A cable is attached at the ‘weld spot connection’ and pulling on the cable (downward as shown in the image) causes the joint to bend. </w:t>
      </w:r>
    </w:p>
    <w:p w14:paraId="4ED848E6" w14:textId="77777777" w:rsidR="008F0A13" w:rsidRDefault="008F0A13" w:rsidP="00F3756A">
      <w:pPr>
        <w:pStyle w:val="Heading2"/>
        <w:rPr>
          <w:lang w:val="en-CA"/>
        </w:rPr>
      </w:pPr>
    </w:p>
    <w:p w14:paraId="4FB633BA" w14:textId="5B174543" w:rsidR="004214EE" w:rsidRDefault="0057177B" w:rsidP="00F3756A">
      <w:pPr>
        <w:pStyle w:val="Heading2"/>
        <w:rPr>
          <w:lang w:val="en-CA"/>
        </w:rPr>
      </w:pPr>
      <w:r>
        <w:rPr>
          <w:lang w:val="en-CA"/>
        </w:rPr>
        <w:t>3.</w:t>
      </w:r>
      <w:r w:rsidR="00F3756A">
        <w:rPr>
          <w:lang w:val="en-CA"/>
        </w:rPr>
        <w:t xml:space="preserve">1.2. </w:t>
      </w:r>
      <w:r w:rsidR="004214EE">
        <w:rPr>
          <w:lang w:val="en-CA"/>
        </w:rPr>
        <w:t>Steerable Instrument Handle Design:</w:t>
      </w:r>
    </w:p>
    <w:p w14:paraId="1BEB365F" w14:textId="064D3801" w:rsidR="004214EE" w:rsidRDefault="00900D4E" w:rsidP="00663FF9">
      <w:pPr>
        <w:jc w:val="both"/>
        <w:rPr>
          <w:lang w:val="en-CA"/>
        </w:rPr>
      </w:pPr>
      <w:r w:rsidRPr="00654D96">
        <w:rPr>
          <w:noProof/>
          <w:lang w:bidi="ar-SA"/>
        </w:rPr>
        <w:drawing>
          <wp:anchor distT="0" distB="0" distL="114300" distR="114300" simplePos="0" relativeHeight="251654656" behindDoc="0" locked="0" layoutInCell="1" allowOverlap="1" wp14:anchorId="33BD67FA" wp14:editId="347B726A">
            <wp:simplePos x="0" y="0"/>
            <wp:positionH relativeFrom="column">
              <wp:posOffset>16510</wp:posOffset>
            </wp:positionH>
            <wp:positionV relativeFrom="paragraph">
              <wp:posOffset>1544955</wp:posOffset>
            </wp:positionV>
            <wp:extent cx="3542030" cy="1552575"/>
            <wp:effectExtent l="19050" t="0" r="1270" b="0"/>
            <wp:wrapSquare wrapText="bothSides"/>
            <wp:docPr id="13" name="Picture 13"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21" cstate="print"/>
                    <a:srcRect t="13059" b="20778"/>
                    <a:stretch>
                      <a:fillRect/>
                    </a:stretch>
                  </pic:blipFill>
                  <pic:spPr bwMode="auto">
                    <a:xfrm>
                      <a:off x="0" y="0"/>
                      <a:ext cx="3542030" cy="1552575"/>
                    </a:xfrm>
                    <a:prstGeom prst="rect">
                      <a:avLst/>
                    </a:prstGeom>
                    <a:noFill/>
                    <a:ln w="9525">
                      <a:noFill/>
                      <a:miter lim="800000"/>
                      <a:headEnd/>
                      <a:tailEnd/>
                    </a:ln>
                  </pic:spPr>
                </pic:pic>
              </a:graphicData>
            </a:graphic>
          </wp:anchor>
        </w:drawing>
      </w:r>
      <w:r w:rsidR="00FF62E5">
        <w:rPr>
          <w:lang w:val="en-CA"/>
        </w:rPr>
        <w:tab/>
      </w:r>
      <w:r w:rsidR="00B26B18">
        <w:rPr>
          <w:lang w:val="en-CA"/>
        </w:rPr>
        <w:t>After</w:t>
      </w:r>
      <w:r w:rsidR="00053C27">
        <w:rPr>
          <w:lang w:val="en-CA"/>
        </w:rPr>
        <w:t xml:space="preserve"> observing</w:t>
      </w:r>
      <w:r w:rsidR="004214EE">
        <w:rPr>
          <w:lang w:val="en-CA"/>
        </w:rPr>
        <w:t xml:space="preserve"> the PI perform </w:t>
      </w:r>
      <w:r w:rsidR="00B26B18">
        <w:rPr>
          <w:lang w:val="en-CA"/>
        </w:rPr>
        <w:t xml:space="preserve">multiple </w:t>
      </w:r>
      <w:r w:rsidR="004214EE">
        <w:rPr>
          <w:lang w:val="en-CA"/>
        </w:rPr>
        <w:t xml:space="preserve">TEES cases and interviewing the PI and his colleagues at the 2016 Endoscopic Ear Surgery Course in Toronto, it was determined that </w:t>
      </w:r>
      <w:r w:rsidR="00740F0A">
        <w:rPr>
          <w:lang w:val="en-CA"/>
        </w:rPr>
        <w:t xml:space="preserve">the </w:t>
      </w:r>
      <w:r w:rsidR="00053C27">
        <w:rPr>
          <w:lang w:val="en-CA"/>
        </w:rPr>
        <w:t xml:space="preserve">instrument’s handle should </w:t>
      </w:r>
      <w:r w:rsidR="00740F0A">
        <w:rPr>
          <w:lang w:val="en-CA"/>
        </w:rPr>
        <w:t xml:space="preserve">allow the surgeon to maintain </w:t>
      </w:r>
      <w:r w:rsidR="00B26B18">
        <w:rPr>
          <w:lang w:val="en-CA"/>
        </w:rPr>
        <w:t>the</w:t>
      </w:r>
      <w:r w:rsidR="00740F0A">
        <w:rPr>
          <w:lang w:val="en-CA"/>
        </w:rPr>
        <w:t xml:space="preserve"> same grip as with existing instruments for </w:t>
      </w:r>
      <w:r w:rsidR="00B26B18">
        <w:rPr>
          <w:lang w:val="en-CA"/>
        </w:rPr>
        <w:t>ease of use</w:t>
      </w:r>
      <w:r w:rsidR="004214EE">
        <w:rPr>
          <w:lang w:val="en-CA"/>
        </w:rPr>
        <w:t>. The goal of the new TEES instrument would be to help the surgeon perform TEES</w:t>
      </w:r>
      <w:r w:rsidR="00740F0A">
        <w:rPr>
          <w:lang w:val="en-CA"/>
        </w:rPr>
        <w:t xml:space="preserve"> rather than introduce a new challenge of</w:t>
      </w:r>
      <w:r w:rsidR="004214EE">
        <w:rPr>
          <w:lang w:val="en-CA"/>
        </w:rPr>
        <w:t xml:space="preserve"> learning how to maneuver and manipulate a new instrument.</w:t>
      </w:r>
      <w:r w:rsidR="004214EE" w:rsidRPr="00985871">
        <w:rPr>
          <w:lang w:val="en-CA"/>
        </w:rPr>
        <w:t xml:space="preserve"> </w:t>
      </w:r>
      <w:r w:rsidR="004214EE">
        <w:rPr>
          <w:lang w:val="en-CA"/>
        </w:rPr>
        <w:t>There are many steerable instruments on the market, two of which are shown in</w:t>
      </w:r>
      <w:r w:rsidR="00F65866">
        <w:rPr>
          <w:lang w:val="en-CA"/>
        </w:rPr>
        <w:t xml:space="preserve"> </w:t>
      </w:r>
      <w:r w:rsidR="00F65866">
        <w:rPr>
          <w:lang w:val="en-CA"/>
        </w:rPr>
        <w:fldChar w:fldCharType="begin"/>
      </w:r>
      <w:r w:rsidR="00F65866">
        <w:rPr>
          <w:lang w:val="en-CA"/>
        </w:rPr>
        <w:instrText xml:space="preserve"> REF _Ref495179215 \h </w:instrText>
      </w:r>
      <w:r w:rsidR="00F65866">
        <w:rPr>
          <w:lang w:val="en-CA"/>
        </w:rPr>
      </w:r>
      <w:r w:rsidR="00F65866">
        <w:rPr>
          <w:lang w:val="en-CA"/>
        </w:rPr>
        <w:fldChar w:fldCharType="separate"/>
      </w:r>
      <w:r w:rsidR="00F65866" w:rsidRPr="00992B8F">
        <w:t xml:space="preserve">Figure </w:t>
      </w:r>
      <w:r w:rsidR="00F65866">
        <w:rPr>
          <w:noProof/>
        </w:rPr>
        <w:t>7</w:t>
      </w:r>
      <w:r w:rsidR="00F65866">
        <w:rPr>
          <w:lang w:val="en-CA"/>
        </w:rPr>
        <w:fldChar w:fldCharType="end"/>
      </w:r>
      <w:r w:rsidR="004214EE">
        <w:rPr>
          <w:lang w:val="en-CA"/>
        </w:rPr>
        <w:t xml:space="preserve">. These are instruments where the handle design would be suitable for the new TEES instrument </w:t>
      </w:r>
      <w:r w:rsidR="00902EF9">
        <w:rPr>
          <w:lang w:val="en-CA"/>
        </w:rPr>
        <w:t xml:space="preserve">and both types were prototyped, but the PI preferred the feel, form and function of the handle similar to the </w:t>
      </w:r>
      <w:r>
        <w:rPr>
          <w:lang w:val="en-CA"/>
        </w:rPr>
        <w:t xml:space="preserve">vitreoretinal laser probes, </w:t>
      </w:r>
      <w:r w:rsidR="00740F0A">
        <w:rPr>
          <w:lang w:val="en-CA"/>
        </w:rPr>
        <w:t xml:space="preserve">shown in </w:t>
      </w:r>
      <w:r>
        <w:rPr>
          <w:lang w:val="en-CA"/>
        </w:rPr>
        <w:fldChar w:fldCharType="begin"/>
      </w:r>
      <w:r>
        <w:rPr>
          <w:lang w:val="en-CA"/>
        </w:rPr>
        <w:instrText xml:space="preserve"> REF _Ref495179215 \h </w:instrText>
      </w:r>
      <w:r>
        <w:rPr>
          <w:lang w:val="en-CA"/>
        </w:rPr>
      </w:r>
      <w:r>
        <w:rPr>
          <w:lang w:val="en-CA"/>
        </w:rPr>
        <w:fldChar w:fldCharType="separate"/>
      </w:r>
      <w:r w:rsidR="00323919" w:rsidRPr="00992B8F">
        <w:t xml:space="preserve">Figure </w:t>
      </w:r>
      <w:r w:rsidR="00323919">
        <w:rPr>
          <w:noProof/>
        </w:rPr>
        <w:t>7</w:t>
      </w:r>
      <w:r>
        <w:rPr>
          <w:lang w:val="en-CA"/>
        </w:rPr>
        <w:fldChar w:fldCharType="end"/>
      </w:r>
      <w:r w:rsidR="00B26B18">
        <w:rPr>
          <w:lang w:val="en-CA"/>
        </w:rPr>
        <w:t>, as the grip to handle this instrument is synonymous to current instruments</w:t>
      </w:r>
      <w:r w:rsidR="00B525E2">
        <w:rPr>
          <w:lang w:val="en-CA"/>
        </w:rPr>
        <w:t xml:space="preserve"> and would require little added effort to </w:t>
      </w:r>
      <w:r w:rsidR="006E17FC">
        <w:rPr>
          <w:lang w:val="en-CA"/>
        </w:rPr>
        <w:t>control</w:t>
      </w:r>
      <w:r w:rsidR="00B525E2">
        <w:rPr>
          <w:lang w:val="en-CA"/>
        </w:rPr>
        <w:t xml:space="preserve"> the tip</w:t>
      </w:r>
      <w:r>
        <w:rPr>
          <w:lang w:val="en-CA"/>
        </w:rPr>
        <w:t>.</w:t>
      </w:r>
    </w:p>
    <w:p w14:paraId="29919F26" w14:textId="1EFE28BC" w:rsidR="004214EE" w:rsidRDefault="004214EE" w:rsidP="00663FF9">
      <w:pPr>
        <w:pStyle w:val="Caption"/>
        <w:jc w:val="both"/>
        <w:rPr>
          <w:b w:val="0"/>
          <w:color w:val="auto"/>
        </w:rPr>
      </w:pPr>
      <w:bookmarkStart w:id="30" w:name="_Ref495179215"/>
      <w:r w:rsidRPr="00992B8F">
        <w:rPr>
          <w:color w:val="auto"/>
        </w:rPr>
        <w:t xml:space="preserve">Figure </w:t>
      </w:r>
      <w:r w:rsidRPr="00992B8F">
        <w:rPr>
          <w:color w:val="auto"/>
        </w:rPr>
        <w:fldChar w:fldCharType="begin"/>
      </w:r>
      <w:r w:rsidRPr="00992B8F">
        <w:rPr>
          <w:color w:val="auto"/>
        </w:rPr>
        <w:instrText xml:space="preserve"> SEQ Figure \* ARABIC </w:instrText>
      </w:r>
      <w:r w:rsidRPr="00992B8F">
        <w:rPr>
          <w:color w:val="auto"/>
        </w:rPr>
        <w:fldChar w:fldCharType="separate"/>
      </w:r>
      <w:r w:rsidR="00ED74C5">
        <w:rPr>
          <w:noProof/>
          <w:color w:val="auto"/>
        </w:rPr>
        <w:t>8</w:t>
      </w:r>
      <w:r w:rsidRPr="00992B8F">
        <w:rPr>
          <w:color w:val="auto"/>
        </w:rPr>
        <w:fldChar w:fldCharType="end"/>
      </w:r>
      <w:bookmarkEnd w:id="30"/>
      <w:r w:rsidRPr="00992B8F">
        <w:rPr>
          <w:color w:val="auto"/>
        </w:rPr>
        <w:t>:</w:t>
      </w:r>
      <w:r w:rsidRPr="008973FA">
        <w:rPr>
          <w:b w:val="0"/>
          <w:color w:val="auto"/>
        </w:rPr>
        <w:t xml:space="preserve"> These are two examples of current instruments that are steerable. The vitreoretinal laser probes are used to deliver laser energy to the retina for therapy. The slider at the handle allows the surgeon to push out the pre</w:t>
      </w:r>
      <w:r w:rsidR="002D2514">
        <w:rPr>
          <w:b w:val="0"/>
          <w:color w:val="auto"/>
        </w:rPr>
        <w:t>-</w:t>
      </w:r>
      <w:r w:rsidRPr="008973FA">
        <w:rPr>
          <w:b w:val="0"/>
          <w:color w:val="auto"/>
        </w:rPr>
        <w:t>shaped 90</w:t>
      </w:r>
      <w:r w:rsidRPr="00AD5E57">
        <w:rPr>
          <w:b w:val="0"/>
          <w:color w:val="auto"/>
          <w:vertAlign w:val="superscript"/>
        </w:rPr>
        <w:t>o</w:t>
      </w:r>
      <w:r w:rsidRPr="008973FA">
        <w:rPr>
          <w:b w:val="0"/>
          <w:color w:val="auto"/>
        </w:rPr>
        <w:t xml:space="preserve"> nitinol tip. The surgical instrument is a manually engageable handle + steerable tip with pin joints</w:t>
      </w:r>
      <w:r>
        <w:rPr>
          <w:b w:val="0"/>
          <w:color w:val="auto"/>
        </w:rPr>
        <w:t xml:space="preserve"> </w:t>
      </w:r>
      <w:r>
        <w:rPr>
          <w:b w:val="0"/>
          <w:color w:val="auto"/>
        </w:rPr>
        <w:fldChar w:fldCharType="begin" w:fldLock="1"/>
      </w:r>
      <w:r w:rsidR="00A85DF3">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"http://www.mendeley.com/documents/?uuid=84f769fc-6e96-4540-ba0b-0e9ec6504760" ] } ], "mendeley" : { "formattedCitation" : "[23]", "plainTextFormattedCitation" : "[23]", "previouslyFormattedCitation" : "[23]" }, "properties" : { "noteIndex" : 0 }, "schema" : "https://github.com/citation-style-language/schema/raw/master/csl-citation.json" }</w:instrText>
      </w:r>
      <w:r>
        <w:rPr>
          <w:b w:val="0"/>
          <w:color w:val="auto"/>
        </w:rPr>
        <w:fldChar w:fldCharType="separate"/>
      </w:r>
      <w:r w:rsidR="00376A85" w:rsidRPr="00376A85">
        <w:rPr>
          <w:b w:val="0"/>
          <w:noProof/>
          <w:color w:val="auto"/>
        </w:rPr>
        <w:t>[23]</w:t>
      </w:r>
      <w:r>
        <w:rPr>
          <w:b w:val="0"/>
          <w:color w:val="auto"/>
        </w:rPr>
        <w:fldChar w:fldCharType="end"/>
      </w:r>
      <w:r>
        <w:rPr>
          <w:b w:val="0"/>
          <w:color w:val="auto"/>
        </w:rPr>
        <w:t xml:space="preserve">, </w:t>
      </w:r>
      <w:r>
        <w:rPr>
          <w:b w:val="0"/>
          <w:color w:val="auto"/>
        </w:rPr>
        <w:fldChar w:fldCharType="begin" w:fldLock="1"/>
      </w:r>
      <w:r w:rsidR="00A85DF3">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"http://www.mendeley.com/documents/?uuid=7034d30a-b23d-4cda-a882-b843d0478e86" ] } ], "mendeley" : { "formattedCitation" : "[24]", "plainTextFormattedCitation" : "[24]", "previouslyFormattedCitation" : "[24]" }, "properties" : { "noteIndex" : 0 }, "schema" : "https://github.com/citation-style-language/schema/raw/master/csl-citation.json" }</w:instrText>
      </w:r>
      <w:r>
        <w:rPr>
          <w:b w:val="0"/>
          <w:color w:val="auto"/>
        </w:rPr>
        <w:fldChar w:fldCharType="separate"/>
      </w:r>
      <w:r w:rsidR="00376A85" w:rsidRPr="00376A85">
        <w:rPr>
          <w:b w:val="0"/>
          <w:noProof/>
          <w:color w:val="auto"/>
        </w:rPr>
        <w:t>[24]</w:t>
      </w:r>
      <w:r>
        <w:rPr>
          <w:b w:val="0"/>
          <w:color w:val="auto"/>
        </w:rPr>
        <w:fldChar w:fldCharType="end"/>
      </w:r>
      <w:r w:rsidRPr="008973FA">
        <w:rPr>
          <w:b w:val="0"/>
          <w:color w:val="auto"/>
        </w:rPr>
        <w:t>.</w:t>
      </w:r>
    </w:p>
    <w:p w14:paraId="52D5D322" w14:textId="77777777" w:rsidR="00740F0A" w:rsidRDefault="00740F0A" w:rsidP="00F3756A">
      <w:pPr>
        <w:pStyle w:val="Heading2"/>
        <w:rPr>
          <w:lang w:val="en-CA"/>
        </w:rPr>
      </w:pPr>
    </w:p>
    <w:p w14:paraId="30E27CA9" w14:textId="0242AC3A" w:rsidR="004214EE" w:rsidRDefault="0057177B" w:rsidP="00F3756A">
      <w:pPr>
        <w:pStyle w:val="Heading2"/>
        <w:rPr>
          <w:lang w:val="en-CA"/>
        </w:rPr>
      </w:pPr>
      <w:r>
        <w:rPr>
          <w:lang w:val="en-CA"/>
        </w:rPr>
        <w:t>3.</w:t>
      </w:r>
      <w:r w:rsidR="00F3756A">
        <w:rPr>
          <w:lang w:val="en-CA"/>
        </w:rPr>
        <w:t xml:space="preserve">1.3. </w:t>
      </w:r>
      <w:r w:rsidR="001F58DD">
        <w:rPr>
          <w:lang w:val="en-CA"/>
        </w:rPr>
        <w:t>Inst</w:t>
      </w:r>
      <w:r w:rsidR="00F57681">
        <w:rPr>
          <w:lang w:val="en-CA"/>
        </w:rPr>
        <w:t>r</w:t>
      </w:r>
      <w:r w:rsidR="001F58DD">
        <w:rPr>
          <w:lang w:val="en-CA"/>
        </w:rPr>
        <w:t>u</w:t>
      </w:r>
      <w:r w:rsidR="00F57681">
        <w:rPr>
          <w:lang w:val="en-CA"/>
        </w:rPr>
        <w:t>ment Development</w:t>
      </w:r>
      <w:r w:rsidR="00F3756A">
        <w:rPr>
          <w:lang w:val="en-CA"/>
        </w:rPr>
        <w:t>:</w:t>
      </w:r>
    </w:p>
    <w:p w14:paraId="2921D9C7" w14:textId="72B41D3A" w:rsidR="001E274C" w:rsidRDefault="001E274C" w:rsidP="0057177B">
      <w:pPr>
        <w:ind w:firstLine="720"/>
        <w:jc w:val="both"/>
        <w:rPr>
          <w:lang w:val="en-CA"/>
        </w:rPr>
      </w:pPr>
      <w:r>
        <w:rPr>
          <w:lang w:val="en-CA"/>
        </w:rPr>
        <w:t xml:space="preserve">The instrument </w:t>
      </w:r>
      <w:r w:rsidR="006D4250">
        <w:rPr>
          <w:lang w:val="en-CA"/>
        </w:rPr>
        <w:t>prototype</w:t>
      </w:r>
      <w:r>
        <w:rPr>
          <w:lang w:val="en-CA"/>
        </w:rPr>
        <w:t xml:space="preserve"> will aim to satisfy </w:t>
      </w:r>
      <w:r w:rsidR="00A435EE">
        <w:rPr>
          <w:lang w:val="en-CA"/>
        </w:rPr>
        <w:t>four</w:t>
      </w:r>
      <w:r>
        <w:rPr>
          <w:lang w:val="en-CA"/>
        </w:rPr>
        <w:t xml:space="preserve"> objectives: </w:t>
      </w:r>
      <w:r w:rsidR="00740F0A">
        <w:rPr>
          <w:lang w:val="en-CA"/>
        </w:rPr>
        <w:t xml:space="preserve">1) </w:t>
      </w:r>
      <w:r>
        <w:rPr>
          <w:lang w:val="en-CA"/>
        </w:rPr>
        <w:t xml:space="preserve">reaching structures visualized by the </w:t>
      </w:r>
      <w:r w:rsidR="00F05118">
        <w:rPr>
          <w:lang w:val="en-CA"/>
        </w:rPr>
        <w:t>endoscope,</w:t>
      </w:r>
      <w:r>
        <w:rPr>
          <w:lang w:val="en-CA"/>
        </w:rPr>
        <w:t xml:space="preserve"> </w:t>
      </w:r>
      <w:r w:rsidR="00740F0A">
        <w:rPr>
          <w:lang w:val="en-CA"/>
        </w:rPr>
        <w:t xml:space="preserve">2) </w:t>
      </w:r>
      <w:r>
        <w:rPr>
          <w:lang w:val="en-CA"/>
        </w:rPr>
        <w:t xml:space="preserve">suction blood and fluid, </w:t>
      </w:r>
      <w:r w:rsidR="00740F0A">
        <w:rPr>
          <w:lang w:val="en-CA"/>
        </w:rPr>
        <w:t xml:space="preserve">3) </w:t>
      </w:r>
      <w:r>
        <w:rPr>
          <w:lang w:val="en-CA"/>
        </w:rPr>
        <w:t>orient a laser fibre</w:t>
      </w:r>
      <w:r w:rsidR="00CA655F">
        <w:rPr>
          <w:lang w:val="en-CA"/>
        </w:rPr>
        <w:t xml:space="preserve"> and </w:t>
      </w:r>
      <w:r w:rsidR="00A435EE">
        <w:rPr>
          <w:lang w:val="en-CA"/>
        </w:rPr>
        <w:t xml:space="preserve">4) </w:t>
      </w:r>
      <w:r w:rsidR="00CA655F">
        <w:rPr>
          <w:lang w:val="en-CA"/>
        </w:rPr>
        <w:t>dissect tissue</w:t>
      </w:r>
      <w:r>
        <w:rPr>
          <w:lang w:val="en-CA"/>
        </w:rPr>
        <w:t>. The first objective is the primary objective as it is the surgical challenge that exhibits the greatest need for bett</w:t>
      </w:r>
      <w:r w:rsidR="00CA655F">
        <w:rPr>
          <w:lang w:val="en-CA"/>
        </w:rPr>
        <w:t>er instruments by TEES surgeons.</w:t>
      </w:r>
      <w:r>
        <w:rPr>
          <w:lang w:val="en-CA"/>
        </w:rPr>
        <w:t xml:space="preserve"> </w:t>
      </w:r>
      <w:r w:rsidR="00CA655F">
        <w:rPr>
          <w:lang w:val="en-CA"/>
        </w:rPr>
        <w:t>S</w:t>
      </w:r>
      <w:r>
        <w:rPr>
          <w:lang w:val="en-CA"/>
        </w:rPr>
        <w:t xml:space="preserve">uctioning blood and fluid while performing another function (i.e. reaching, and dissecting) </w:t>
      </w:r>
      <w:r w:rsidR="00F05118">
        <w:rPr>
          <w:lang w:val="en-CA"/>
        </w:rPr>
        <w:t>mimics the</w:t>
      </w:r>
      <w:r w:rsidR="00D90F3C">
        <w:rPr>
          <w:lang w:val="en-CA"/>
        </w:rPr>
        <w:t xml:space="preserve"> Panetti instrument set, which </w:t>
      </w:r>
      <w:r w:rsidR="00F05118">
        <w:rPr>
          <w:lang w:val="en-CA"/>
        </w:rPr>
        <w:t>is</w:t>
      </w:r>
      <w:r w:rsidR="006D4250">
        <w:rPr>
          <w:lang w:val="en-CA"/>
        </w:rPr>
        <w:t xml:space="preserve"> preferred by experienced TEES surgeons </w:t>
      </w:r>
      <w:r w:rsidR="006D4250">
        <w:rPr>
          <w:lang w:val="en-CA"/>
        </w:rPr>
        <w:fldChar w:fldCharType="begin" w:fldLock="1"/>
      </w:r>
      <w:r w:rsidR="00376A85">
        <w:rPr>
          <w:lang w:val="en-CA"/>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6D4250">
        <w:rPr>
          <w:lang w:val="en-CA"/>
        </w:rPr>
        <w:fldChar w:fldCharType="separate"/>
      </w:r>
      <w:r w:rsidR="00376A85" w:rsidRPr="00376A85">
        <w:rPr>
          <w:noProof/>
          <w:lang w:val="en-CA"/>
        </w:rPr>
        <w:t>[4]</w:t>
      </w:r>
      <w:r w:rsidR="006D4250">
        <w:rPr>
          <w:lang w:val="en-CA"/>
        </w:rPr>
        <w:fldChar w:fldCharType="end"/>
      </w:r>
      <w:r w:rsidR="00CA655F">
        <w:rPr>
          <w:lang w:val="en-CA"/>
        </w:rPr>
        <w:t xml:space="preserve">. </w:t>
      </w:r>
      <w:r w:rsidR="001B3D17">
        <w:rPr>
          <w:lang w:val="en-CA"/>
        </w:rPr>
        <w:t xml:space="preserve">A </w:t>
      </w:r>
      <w:r w:rsidR="00D90F3C">
        <w:rPr>
          <w:lang w:val="en-CA"/>
        </w:rPr>
        <w:t xml:space="preserve">laser </w:t>
      </w:r>
      <w:r w:rsidR="001B3D17">
        <w:rPr>
          <w:lang w:val="en-CA"/>
        </w:rPr>
        <w:t xml:space="preserve">fibre is used </w:t>
      </w:r>
      <w:r w:rsidR="00D90F3C">
        <w:rPr>
          <w:lang w:val="en-CA"/>
        </w:rPr>
        <w:t xml:space="preserve">to ablate tissues where cholesteatoma was residing in order to ensure it does not recur by burning any residual cholesteatoma cells </w:t>
      </w:r>
      <w:r w:rsidR="00D90F3C">
        <w:rPr>
          <w:lang w:val="en-CA"/>
        </w:rPr>
        <w:fldChar w:fldCharType="begin" w:fldLock="1"/>
      </w:r>
      <w:r w:rsidR="00A85DF3">
        <w:rPr>
          <w:lang w:val="en-CA"/>
        </w:rPr>
        <w:instrText>ADDIN CSL_CITATION { "citationItems" : [ { "id" : "ITEM-1", "itemData" : { "author" : [ { "dropping-particle" : "", "family" : "James", "given" : "\u00c3y Adrian L", "non-dropping-particle" : "", "parse-names" : false, "suffix" : "" }, { "dropping-particle" : "", "family" : "Cushing", "given" : "\u00c3y Sharon", "non-dropping-particle" : "", "parse-names" : false, "suffix" : "" }, { "dropping-particle" : "", "family" : "Papsin", "given" : "\u00c3y Blake C", "non-dropping-particle" : "", "parse-names" : false, "suffix" : "" } ], "id" : "ITEM-1", "issued" : { "date-parts" : [ [ "2015" ] ] }, "page" : "196-201", "title" : "Residual Cholesteatoma After Endoscope-guided Surgery in Children", "type" : "article-journal" }, "uris" : [ "http://www.mendeley.com/documents/?uuid=3d10feb9-6df3-4295-9333-388b12f5c93d" ] } ], "mendeley" : { "formattedCitation" : "[25]", "plainTextFormattedCitation" : "[25]", "previouslyFormattedCitation" : "[25]" }, "properties" : { "noteIndex" : 0 }, "schema" : "https://github.com/citation-style-language/schema/raw/master/csl-citation.json" }</w:instrText>
      </w:r>
      <w:r w:rsidR="00D90F3C">
        <w:rPr>
          <w:lang w:val="en-CA"/>
        </w:rPr>
        <w:fldChar w:fldCharType="separate"/>
      </w:r>
      <w:r w:rsidR="00376A85" w:rsidRPr="00376A85">
        <w:rPr>
          <w:noProof/>
          <w:lang w:val="en-CA"/>
        </w:rPr>
        <w:t>[25]</w:t>
      </w:r>
      <w:r w:rsidR="00D90F3C">
        <w:rPr>
          <w:lang w:val="en-CA"/>
        </w:rPr>
        <w:fldChar w:fldCharType="end"/>
      </w:r>
      <w:r w:rsidR="00D90F3C">
        <w:rPr>
          <w:lang w:val="en-CA"/>
        </w:rPr>
        <w:t>.</w:t>
      </w:r>
      <w:r w:rsidR="00A435EE">
        <w:rPr>
          <w:lang w:val="en-CA"/>
        </w:rPr>
        <w:t xml:space="preserve"> The laser fibre is straight; in order to ablate tissue in the hard-to-reach areas where cholesteatoma resides, the laser fibre tip could be oriented into the appropriate bending angle. Lastly, dissecting tissue is a common surgical functionality; a tip geometry that could manipulate tissue would achieve this objective.</w:t>
      </w:r>
      <w:r w:rsidR="00AB207F">
        <w:rPr>
          <w:lang w:val="en-CA"/>
        </w:rPr>
        <w:t xml:space="preserve"> Designing for the first objective is discussed next.</w:t>
      </w:r>
    </w:p>
    <w:p w14:paraId="72150074" w14:textId="038D1DDA" w:rsidR="00826DE2" w:rsidRDefault="0057177B" w:rsidP="0057177B">
      <w:pPr>
        <w:pStyle w:val="Heading2"/>
        <w:rPr>
          <w:lang w:val="en-CA"/>
        </w:rPr>
      </w:pPr>
      <w:r>
        <w:rPr>
          <w:lang w:val="en-CA"/>
        </w:rPr>
        <w:t xml:space="preserve">3.1.3.1. </w:t>
      </w:r>
      <w:r w:rsidR="00F05118">
        <w:rPr>
          <w:lang w:val="en-CA"/>
        </w:rPr>
        <w:t xml:space="preserve">Objective 1: Reaching Structures Visualized by the Endoscope – Instrument </w:t>
      </w:r>
      <w:r w:rsidR="002E5C2C">
        <w:rPr>
          <w:lang w:val="en-CA"/>
        </w:rPr>
        <w:t>Tip</w:t>
      </w:r>
      <w:r w:rsidR="00F05118">
        <w:rPr>
          <w:lang w:val="en-CA"/>
        </w:rPr>
        <w:t xml:space="preserve"> and Handle Design</w:t>
      </w:r>
    </w:p>
    <w:p w14:paraId="7D7E451F" w14:textId="3228CC36" w:rsidR="002D1ADA" w:rsidRDefault="001E274C" w:rsidP="002D1ADA">
      <w:pPr>
        <w:ind w:firstLine="720"/>
        <w:jc w:val="both"/>
        <w:rPr>
          <w:lang w:val="en-CA"/>
        </w:rPr>
      </w:pPr>
      <w:r>
        <w:rPr>
          <w:lang w:val="en-CA"/>
        </w:rPr>
        <w:t xml:space="preserve">The </w:t>
      </w:r>
      <w:r w:rsidR="00485C88">
        <w:rPr>
          <w:lang w:val="en-CA"/>
        </w:rPr>
        <w:t>tip’s compliant joint (or wrist)</w:t>
      </w:r>
      <w:r>
        <w:rPr>
          <w:lang w:val="en-CA"/>
        </w:rPr>
        <w:t xml:space="preserve"> mechanism ai</w:t>
      </w:r>
      <w:r w:rsidR="00F05118">
        <w:rPr>
          <w:lang w:val="en-CA"/>
        </w:rPr>
        <w:t>ms to satisfy the</w:t>
      </w:r>
      <w:r w:rsidR="00DE5A51">
        <w:rPr>
          <w:lang w:val="en-CA"/>
        </w:rPr>
        <w:t xml:space="preserve"> primary</w:t>
      </w:r>
      <w:r w:rsidR="00F05118">
        <w:rPr>
          <w:lang w:val="en-CA"/>
        </w:rPr>
        <w:t xml:space="preserve"> objective of </w:t>
      </w:r>
      <w:r>
        <w:rPr>
          <w:lang w:val="en-CA"/>
        </w:rPr>
        <w:t xml:space="preserve">reaching structures visualized by the endoscope. </w:t>
      </w:r>
      <w:r w:rsidR="00826DE2">
        <w:rPr>
          <w:lang w:val="en-CA"/>
        </w:rPr>
        <w:t xml:space="preserve">The </w:t>
      </w:r>
      <w:r w:rsidR="00F12C00">
        <w:rPr>
          <w:lang w:val="en-CA"/>
        </w:rPr>
        <w:t>wrist was manufactured using</w:t>
      </w:r>
      <w:r w:rsidR="00826DE2">
        <w:rPr>
          <w:lang w:val="en-CA"/>
        </w:rPr>
        <w:t xml:space="preserve"> a nitinol tube,</w:t>
      </w:r>
      <w:r w:rsidR="00F12C00">
        <w:rPr>
          <w:lang w:val="en-CA"/>
        </w:rPr>
        <w:t xml:space="preserve"> outer diameter</w:t>
      </w:r>
      <w:r w:rsidR="00826DE2">
        <w:rPr>
          <w:lang w:val="en-CA"/>
        </w:rPr>
        <w:t xml:space="preserve"> </w:t>
      </w:r>
      <w:r w:rsidR="00F12C00">
        <w:rPr>
          <w:lang w:val="en-CA"/>
        </w:rPr>
        <w:t>(</w:t>
      </w:r>
      <w:r w:rsidR="00826DE2">
        <w:rPr>
          <w:lang w:val="en-CA"/>
        </w:rPr>
        <w:t>OD</w:t>
      </w:r>
      <w:r w:rsidR="00F12C00">
        <w:rPr>
          <w:lang w:val="en-CA"/>
        </w:rPr>
        <w:t>)</w:t>
      </w:r>
      <w:r w:rsidR="00826DE2">
        <w:rPr>
          <w:lang w:val="en-CA"/>
        </w:rPr>
        <w:t xml:space="preserve"> = 1.24mm, </w:t>
      </w:r>
      <w:r w:rsidR="00F12C00">
        <w:rPr>
          <w:lang w:val="en-CA"/>
        </w:rPr>
        <w:t>inner diameter (</w:t>
      </w:r>
      <w:r w:rsidR="00826DE2">
        <w:rPr>
          <w:lang w:val="en-CA"/>
        </w:rPr>
        <w:t>ID</w:t>
      </w:r>
      <w:r w:rsidR="00F12C00">
        <w:rPr>
          <w:lang w:val="en-CA"/>
        </w:rPr>
        <w:t>)</w:t>
      </w:r>
      <w:r w:rsidR="00826DE2">
        <w:rPr>
          <w:lang w:val="en-CA"/>
        </w:rPr>
        <w:t xml:space="preserve"> = 1.03mm. </w:t>
      </w:r>
      <w:r w:rsidR="00740EA2">
        <w:rPr>
          <w:lang w:val="en-CA"/>
        </w:rPr>
        <w:t xml:space="preserve">In order to </w:t>
      </w:r>
      <w:r w:rsidR="002D1ADA">
        <w:rPr>
          <w:lang w:val="en-CA"/>
        </w:rPr>
        <w:t>select the OD of the</w:t>
      </w:r>
      <w:r w:rsidR="00740EA2">
        <w:rPr>
          <w:lang w:val="en-CA"/>
        </w:rPr>
        <w:t xml:space="preserve"> nitinol tube, the average diameter of the ear canal was considered. Ito et al. measured the diameter of the ear canal in 31 pediatric patients with narrow ear canals</w:t>
      </w:r>
      <w:r w:rsidR="00662211">
        <w:rPr>
          <w:lang w:val="en-CA"/>
        </w:rPr>
        <w:t>; it can be proposed that</w:t>
      </w:r>
      <w:r w:rsidR="004F32CD">
        <w:rPr>
          <w:lang w:val="en-CA"/>
        </w:rPr>
        <w:t xml:space="preserve"> </w:t>
      </w:r>
      <w:r w:rsidR="00662211">
        <w:rPr>
          <w:lang w:val="en-CA"/>
        </w:rPr>
        <w:t xml:space="preserve">a </w:t>
      </w:r>
      <w:r w:rsidR="004F32CD">
        <w:rPr>
          <w:lang w:val="en-CA"/>
        </w:rPr>
        <w:t xml:space="preserve">tool </w:t>
      </w:r>
      <w:r w:rsidR="00662211">
        <w:rPr>
          <w:lang w:val="en-CA"/>
        </w:rPr>
        <w:t xml:space="preserve">that </w:t>
      </w:r>
      <w:r w:rsidR="004F32CD">
        <w:rPr>
          <w:lang w:val="en-CA"/>
        </w:rPr>
        <w:t xml:space="preserve">can be used inside the narrow ear </w:t>
      </w:r>
      <w:r w:rsidR="00662211">
        <w:rPr>
          <w:lang w:val="en-CA"/>
        </w:rPr>
        <w:t xml:space="preserve">canal of a pediatric patient </w:t>
      </w:r>
      <w:r w:rsidR="004F32CD">
        <w:rPr>
          <w:lang w:val="en-CA"/>
        </w:rPr>
        <w:t>can</w:t>
      </w:r>
      <w:r w:rsidR="00662211">
        <w:rPr>
          <w:lang w:val="en-CA"/>
        </w:rPr>
        <w:t xml:space="preserve"> also</w:t>
      </w:r>
      <w:r w:rsidR="004F32CD">
        <w:rPr>
          <w:lang w:val="en-CA"/>
        </w:rPr>
        <w:t xml:space="preserve"> be used i</w:t>
      </w:r>
      <w:r w:rsidR="00662211">
        <w:rPr>
          <w:lang w:val="en-CA"/>
        </w:rPr>
        <w:t>n adult sized ear canals</w:t>
      </w:r>
      <w:r w:rsidR="00740EA2">
        <w:rPr>
          <w:lang w:val="en-CA"/>
        </w:rPr>
        <w:t xml:space="preserve"> </w:t>
      </w:r>
      <w:r w:rsidR="00740EA2">
        <w:rPr>
          <w:lang w:val="en-CA"/>
        </w:rPr>
        <w:fldChar w:fldCharType="begin" w:fldLock="1"/>
      </w:r>
      <w:r w:rsidR="00A85DF3">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"[26]", "plainTextFormattedCitation" : "[26]", "previouslyFormattedCitation" : "[26]" }, "properties" : { "noteIndex" : 0 }, "schema" : "https://github.com/citation-style-language/schema/raw/master/csl-citation.json" }</w:instrText>
      </w:r>
      <w:r w:rsidR="00740EA2">
        <w:rPr>
          <w:lang w:val="en-CA"/>
        </w:rPr>
        <w:fldChar w:fldCharType="separate"/>
      </w:r>
      <w:r w:rsidR="00376A85" w:rsidRPr="00376A85">
        <w:rPr>
          <w:noProof/>
          <w:lang w:val="en-CA"/>
        </w:rPr>
        <w:t>[26]</w:t>
      </w:r>
      <w:r w:rsidR="00740EA2">
        <w:rPr>
          <w:lang w:val="en-CA"/>
        </w:rPr>
        <w:fldChar w:fldCharType="end"/>
      </w:r>
      <w:r w:rsidR="00740EA2">
        <w:rPr>
          <w:lang w:val="en-CA"/>
        </w:rPr>
        <w:t xml:space="preserve">. All patients successfully underwent TEES and the smallest anterior-posterior diameter ranged from </w:t>
      </w:r>
      <w:r w:rsidR="00740EA2" w:rsidRPr="002E0D30">
        <w:rPr>
          <w:lang w:val="en-CA"/>
        </w:rPr>
        <w:t>3.2 to 7.1 mm (</w:t>
      </w:r>
      <w:r w:rsidR="00740EA2">
        <w:rPr>
          <w:lang w:val="en-CA"/>
        </w:rPr>
        <w:t xml:space="preserve">mean: </w:t>
      </w:r>
      <w:r w:rsidR="00740EA2" w:rsidRPr="002E0D30">
        <w:rPr>
          <w:lang w:val="en-CA"/>
        </w:rPr>
        <w:t xml:space="preserve">5.0 </w:t>
      </w:r>
      <w:r w:rsidR="00740EA2">
        <w:rPr>
          <w:lang w:val="en-CA"/>
        </w:rPr>
        <w:sym w:font="Symbol" w:char="F0B1"/>
      </w:r>
      <w:r w:rsidR="00740EA2" w:rsidRPr="002E0D30">
        <w:rPr>
          <w:lang w:val="en-CA"/>
        </w:rPr>
        <w:t xml:space="preserve"> 1.0 mm) and the smallest superior–inferior diameters r</w:t>
      </w:r>
      <w:r w:rsidR="00740EA2">
        <w:rPr>
          <w:lang w:val="en-CA"/>
        </w:rPr>
        <w:t xml:space="preserve">anged from 3.4 to 10.3 mm (mean: 5.9 </w:t>
      </w:r>
      <w:r w:rsidR="00740EA2">
        <w:rPr>
          <w:lang w:val="en-CA"/>
        </w:rPr>
        <w:sym w:font="Symbol" w:char="F0B1"/>
      </w:r>
      <w:r w:rsidR="00740EA2" w:rsidRPr="002E0D30">
        <w:rPr>
          <w:lang w:val="en-CA"/>
        </w:rPr>
        <w:t xml:space="preserve"> 1.3 mm)</w:t>
      </w:r>
      <w:r w:rsidR="004F32CD">
        <w:rPr>
          <w:lang w:val="en-CA"/>
        </w:rPr>
        <w:t xml:space="preserve"> </w:t>
      </w:r>
      <w:r w:rsidR="004F32CD">
        <w:rPr>
          <w:lang w:val="en-CA"/>
        </w:rPr>
        <w:fldChar w:fldCharType="begin" w:fldLock="1"/>
      </w:r>
      <w:r w:rsidR="00A85DF3">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"[26]", "plainTextFormattedCitation" : "[26]", "previouslyFormattedCitation" : "[26]" }, "properties" : { "noteIndex" : 0 }, "schema" : "https://github.com/citation-style-language/schema/raw/master/csl-citation.json" }</w:instrText>
      </w:r>
      <w:r w:rsidR="004F32CD">
        <w:rPr>
          <w:lang w:val="en-CA"/>
        </w:rPr>
        <w:fldChar w:fldCharType="separate"/>
      </w:r>
      <w:r w:rsidR="00376A85" w:rsidRPr="00376A85">
        <w:rPr>
          <w:noProof/>
          <w:lang w:val="en-CA"/>
        </w:rPr>
        <w:t>[26]</w:t>
      </w:r>
      <w:r w:rsidR="004F32CD">
        <w:rPr>
          <w:lang w:val="en-CA"/>
        </w:rPr>
        <w:fldChar w:fldCharType="end"/>
      </w:r>
      <w:r w:rsidR="00740EA2" w:rsidRPr="002E0D30">
        <w:rPr>
          <w:lang w:val="en-CA"/>
        </w:rPr>
        <w:t>.</w:t>
      </w:r>
      <w:r w:rsidR="002D1ADA">
        <w:rPr>
          <w:lang w:val="en-CA"/>
        </w:rPr>
        <w:t xml:space="preserve"> The endoscope diameter is 2.7mm, so in order to fit inside the ear canal and have space to maneuver, a maximum diameter of 2mm was set. The minimum ID was set based on suction capability; the ID of </w:t>
      </w:r>
      <w:r w:rsidR="00826DE2">
        <w:rPr>
          <w:lang w:val="en-CA"/>
        </w:rPr>
        <w:t>a 19 gauge sucker</w:t>
      </w:r>
      <w:r w:rsidR="002D1ADA">
        <w:rPr>
          <w:lang w:val="en-CA"/>
        </w:rPr>
        <w:t xml:space="preserve"> was chosen as a reference as it i</w:t>
      </w:r>
      <w:r w:rsidR="00826DE2">
        <w:rPr>
          <w:lang w:val="en-CA"/>
        </w:rPr>
        <w:t>s the smallest diameter sucker</w:t>
      </w:r>
      <w:r w:rsidR="00796991">
        <w:rPr>
          <w:lang w:val="en-CA"/>
        </w:rPr>
        <w:t xml:space="preserve"> used for TEES by the PI</w:t>
      </w:r>
      <w:r w:rsidR="00826DE2">
        <w:rPr>
          <w:lang w:val="en-CA"/>
        </w:rPr>
        <w:t>.</w:t>
      </w:r>
      <w:r w:rsidR="002E0D30">
        <w:rPr>
          <w:lang w:val="en-CA"/>
        </w:rPr>
        <w:t xml:space="preserve"> </w:t>
      </w:r>
    </w:p>
    <w:p w14:paraId="0943F1B4" w14:textId="2A0B9FF7" w:rsidR="00826DE2" w:rsidRPr="002D1ADA" w:rsidRDefault="00796991" w:rsidP="002D1ADA">
      <w:pPr>
        <w:ind w:firstLine="720"/>
        <w:jc w:val="both"/>
        <w:rPr>
          <w:lang w:val="en-CA"/>
        </w:rPr>
      </w:pPr>
      <w:r>
        <w:rPr>
          <w:lang w:val="en-CA"/>
        </w:rPr>
        <w:t xml:space="preserve">The nitinol notched tube was laser cut in the CCM pattern by </w:t>
      </w:r>
      <w:r w:rsidR="001E274C">
        <w:t xml:space="preserve">Pulse Systems, USA. </w:t>
      </w:r>
      <w:r w:rsidR="000039BC">
        <w:t xml:space="preserve">Refer to </w:t>
      </w:r>
      <w:r w:rsidR="000039BC">
        <w:fldChar w:fldCharType="begin"/>
      </w:r>
      <w:r w:rsidR="000039BC">
        <w:instrText xml:space="preserve"> REF _Ref495179601 \h  \* MERGEFORMAT </w:instrText>
      </w:r>
      <w:r w:rsidR="000039BC">
        <w:fldChar w:fldCharType="separate"/>
      </w:r>
      <w:r w:rsidR="00047E5A" w:rsidRPr="00047E5A">
        <w:t>Figure 8</w:t>
      </w:r>
      <w:r w:rsidR="000039BC">
        <w:fldChar w:fldCharType="end"/>
      </w:r>
      <w:r w:rsidR="000039BC">
        <w:t xml:space="preserve"> for a picture of the instrument. </w:t>
      </w:r>
      <w:r w:rsidR="00826DE2">
        <w:rPr>
          <w:lang w:val="en-CA"/>
        </w:rPr>
        <w:t>The nitinol wrist was soldered to</w:t>
      </w:r>
      <w:r w:rsidR="00085694">
        <w:rPr>
          <w:lang w:val="en-CA"/>
        </w:rPr>
        <w:t xml:space="preserve"> a stainless steel shaft that is</w:t>
      </w:r>
      <w:r w:rsidR="00826DE2">
        <w:rPr>
          <w:lang w:val="en-CA"/>
        </w:rPr>
        <w:t xml:space="preserve"> clamped in a collet, using a collet clamp, at the distal end</w:t>
      </w:r>
      <w:r w:rsidR="00085694">
        <w:rPr>
          <w:lang w:val="en-CA"/>
        </w:rPr>
        <w:t xml:space="preserve"> (tip end)</w:t>
      </w:r>
      <w:r w:rsidR="00826DE2">
        <w:rPr>
          <w:lang w:val="en-CA"/>
        </w:rPr>
        <w:t xml:space="preserve"> of the handle. The handle was machined so the collet clamp </w:t>
      </w:r>
      <w:r w:rsidR="00085694">
        <w:rPr>
          <w:lang w:val="en-CA"/>
        </w:rPr>
        <w:t>could</w:t>
      </w:r>
      <w:r w:rsidR="00826DE2">
        <w:rPr>
          <w:lang w:val="en-CA"/>
        </w:rPr>
        <w:t xml:space="preserve"> be threaded onto the distal end </w:t>
      </w:r>
      <w:r w:rsidR="00085694">
        <w:rPr>
          <w:lang w:val="en-CA"/>
        </w:rPr>
        <w:t>with enough</w:t>
      </w:r>
      <w:r w:rsidR="00826DE2">
        <w:rPr>
          <w:lang w:val="en-CA"/>
        </w:rPr>
        <w:t xml:space="preserve"> room for the finger piece to rotate. The cable, soldered to the tip of the wrist, runs along the tube and is </w:t>
      </w:r>
      <w:r w:rsidR="00085694">
        <w:rPr>
          <w:lang w:val="en-CA"/>
        </w:rPr>
        <w:t>secured with a set screw</w:t>
      </w:r>
      <w:r w:rsidR="00826DE2">
        <w:rPr>
          <w:lang w:val="en-CA"/>
        </w:rPr>
        <w:t xml:space="preserve"> in</w:t>
      </w:r>
      <w:r w:rsidR="009B373B">
        <w:rPr>
          <w:lang w:val="en-CA"/>
        </w:rPr>
        <w:t>side</w:t>
      </w:r>
      <w:r w:rsidR="00826DE2">
        <w:rPr>
          <w:lang w:val="en-CA"/>
        </w:rPr>
        <w:t xml:space="preserve"> the finger piece. </w:t>
      </w:r>
    </w:p>
    <w:p w14:paraId="1CE00EBE" w14:textId="676E727B" w:rsidR="00CB5094" w:rsidRPr="00E173B1" w:rsidRDefault="00CB5094" w:rsidP="00E173B1">
      <w:pPr>
        <w:keepNext/>
        <w:jc w:val="both"/>
      </w:pPr>
      <w:bookmarkStart w:id="31" w:name="_Ref495179601"/>
      <w:r w:rsidRPr="000039BC">
        <w:rPr>
          <w:b/>
          <w:noProof/>
          <w:sz w:val="18"/>
          <w:lang w:bidi="ar-SA"/>
        </w:rPr>
        <w:drawing>
          <wp:anchor distT="0" distB="0" distL="114300" distR="114300" simplePos="0" relativeHeight="251669504" behindDoc="0" locked="0" layoutInCell="1" allowOverlap="1" wp14:anchorId="30E30D1B" wp14:editId="7EE1187B">
            <wp:simplePos x="0" y="0"/>
            <wp:positionH relativeFrom="column">
              <wp:posOffset>0</wp:posOffset>
            </wp:positionH>
            <wp:positionV relativeFrom="paragraph">
              <wp:posOffset>-5715</wp:posOffset>
            </wp:positionV>
            <wp:extent cx="4051935" cy="933063"/>
            <wp:effectExtent l="0" t="0" r="0" b="6985"/>
            <wp:wrapSquare wrapText="bothSides"/>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1935" cy="933063"/>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2" w:name="_Ref494934073"/>
      <w:r w:rsidRPr="000039BC">
        <w:rPr>
          <w:b/>
          <w:color w:val="000000" w:themeColor="text1"/>
          <w:sz w:val="18"/>
        </w:rPr>
        <w:t xml:space="preserve">Figure </w:t>
      </w:r>
      <w:r w:rsidR="00EA2CD2" w:rsidRPr="000039BC">
        <w:rPr>
          <w:b/>
          <w:color w:val="000000" w:themeColor="text1"/>
          <w:sz w:val="18"/>
        </w:rPr>
        <w:fldChar w:fldCharType="begin"/>
      </w:r>
      <w:r w:rsidRPr="000039BC">
        <w:rPr>
          <w:b/>
          <w:color w:val="000000" w:themeColor="text1"/>
          <w:sz w:val="18"/>
        </w:rPr>
        <w:instrText xml:space="preserve"> SEQ Figure \* ARABIC </w:instrText>
      </w:r>
      <w:r w:rsidR="00EA2CD2" w:rsidRPr="000039BC">
        <w:rPr>
          <w:b/>
          <w:color w:val="000000" w:themeColor="text1"/>
          <w:sz w:val="18"/>
        </w:rPr>
        <w:fldChar w:fldCharType="separate"/>
      </w:r>
      <w:r w:rsidR="00ED74C5">
        <w:rPr>
          <w:b/>
          <w:noProof/>
          <w:color w:val="000000" w:themeColor="text1"/>
          <w:sz w:val="18"/>
        </w:rPr>
        <w:t>9</w:t>
      </w:r>
      <w:r w:rsidR="00EA2CD2" w:rsidRPr="000039BC">
        <w:rPr>
          <w:b/>
          <w:color w:val="000000" w:themeColor="text1"/>
          <w:sz w:val="18"/>
        </w:rPr>
        <w:fldChar w:fldCharType="end"/>
      </w:r>
      <w:bookmarkEnd w:id="31"/>
      <w:bookmarkEnd w:id="32"/>
      <w:r w:rsidRPr="000039BC">
        <w:rPr>
          <w:b/>
          <w:color w:val="000000" w:themeColor="text1"/>
          <w:sz w:val="18"/>
        </w:rPr>
        <w:t>:</w:t>
      </w:r>
      <w:r w:rsidRPr="00E173B1">
        <w:rPr>
          <w:color w:val="000000" w:themeColor="text1"/>
          <w:sz w:val="18"/>
        </w:rPr>
        <w:t xml:space="preserve"> </w:t>
      </w:r>
      <w:r w:rsidR="00F3756A" w:rsidRPr="00E173B1">
        <w:rPr>
          <w:color w:val="000000" w:themeColor="text1"/>
          <w:sz w:val="18"/>
        </w:rPr>
        <w:t>Controllable flexible instrument: reaching prototype</w:t>
      </w:r>
      <w:r w:rsidRPr="00E173B1">
        <w:rPr>
          <w:color w:val="000000" w:themeColor="text1"/>
          <w:sz w:val="18"/>
        </w:rPr>
        <w:t xml:space="preserve">. The wrist consists of </w:t>
      </w:r>
      <w:r w:rsidR="00085694">
        <w:rPr>
          <w:color w:val="000000" w:themeColor="text1"/>
          <w:sz w:val="18"/>
        </w:rPr>
        <w:t xml:space="preserve">CCM </w:t>
      </w:r>
      <w:r w:rsidRPr="00E173B1">
        <w:rPr>
          <w:color w:val="000000" w:themeColor="text1"/>
          <w:sz w:val="18"/>
        </w:rPr>
        <w:t xml:space="preserve">notches </w:t>
      </w:r>
      <w:r w:rsidR="00085694">
        <w:rPr>
          <w:color w:val="000000" w:themeColor="text1"/>
          <w:sz w:val="18"/>
        </w:rPr>
        <w:t>laser cut</w:t>
      </w:r>
      <w:r w:rsidRPr="00E173B1">
        <w:rPr>
          <w:color w:val="000000" w:themeColor="text1"/>
          <w:sz w:val="18"/>
        </w:rPr>
        <w:t xml:space="preserve"> into a nitinol tube, connected to a stainless steel shaft that is clamped onto the handle that consists of a finger piece that </w:t>
      </w:r>
      <w:r w:rsidRPr="00E173B1">
        <w:rPr>
          <w:color w:val="000000" w:themeColor="text1"/>
          <w:sz w:val="18"/>
        </w:rPr>
        <w:lastRenderedPageBreak/>
        <w:t xml:space="preserve">controls the cable displacement of the cable attached to the nitinol wrist. Moving the finger piece back causes cable displacement and thus wrist actuation. </w:t>
      </w:r>
    </w:p>
    <w:p w14:paraId="71BCFBA0" w14:textId="6E109D79" w:rsidR="00751A86" w:rsidRDefault="00047E5A" w:rsidP="00751A86">
      <w:pPr>
        <w:ind w:firstLine="720"/>
        <w:jc w:val="both"/>
        <w:rPr>
          <w:lang w:val="en-CA"/>
        </w:rPr>
      </w:pPr>
      <w:r>
        <w:rPr>
          <w:noProof/>
          <w:lang w:bidi="ar-SA"/>
        </w:rPr>
        <mc:AlternateContent>
          <mc:Choice Requires="wpg">
            <w:drawing>
              <wp:anchor distT="0" distB="0" distL="114300" distR="114300" simplePos="0" relativeHeight="251674624" behindDoc="0" locked="0" layoutInCell="1" allowOverlap="1" wp14:anchorId="5A4954C7" wp14:editId="1C752DEF">
                <wp:simplePos x="0" y="0"/>
                <wp:positionH relativeFrom="column">
                  <wp:posOffset>14605</wp:posOffset>
                </wp:positionH>
                <wp:positionV relativeFrom="paragraph">
                  <wp:posOffset>500380</wp:posOffset>
                </wp:positionV>
                <wp:extent cx="4356100" cy="2891790"/>
                <wp:effectExtent l="0" t="0" r="12700" b="3810"/>
                <wp:wrapSquare wrapText="bothSides"/>
                <wp:docPr id="28" name="Group 28"/>
                <wp:cNvGraphicFramePr/>
                <a:graphic xmlns:a="http://schemas.openxmlformats.org/drawingml/2006/main">
                  <a:graphicData uri="http://schemas.microsoft.com/office/word/2010/wordprocessingGroup">
                    <wpg:wgp>
                      <wpg:cNvGrpSpPr/>
                      <wpg:grpSpPr>
                        <a:xfrm>
                          <a:off x="0" y="0"/>
                          <a:ext cx="4356100" cy="2891790"/>
                          <a:chOff x="0" y="0"/>
                          <a:chExt cx="4356331" cy="2892079"/>
                        </a:xfrm>
                      </wpg:grpSpPr>
                      <pic:pic xmlns:pic="http://schemas.openxmlformats.org/drawingml/2006/picture">
                        <pic:nvPicPr>
                          <pic:cNvPr id="18" name="Picture 18" descr="Committee%20Meeting/anatomy%20plus%20endoscope.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5940" cy="1591310"/>
                          </a:xfrm>
                          <a:prstGeom prst="rect">
                            <a:avLst/>
                          </a:prstGeom>
                          <a:noFill/>
                          <a:ln>
                            <a:noFill/>
                          </a:ln>
                        </pic:spPr>
                      </pic:pic>
                      <wps:wsp>
                        <wps:cNvPr id="3" name="Text Box 3"/>
                        <wps:cNvSpPr txBox="1"/>
                        <wps:spPr>
                          <a:xfrm>
                            <a:off x="10391" y="1641764"/>
                            <a:ext cx="4345940" cy="1250315"/>
                          </a:xfrm>
                          <a:prstGeom prst="rect">
                            <a:avLst/>
                          </a:prstGeom>
                          <a:solidFill>
                            <a:prstClr val="white"/>
                          </a:solidFill>
                          <a:ln>
                            <a:noFill/>
                          </a:ln>
                          <a:effectLst/>
                        </wps:spPr>
                        <wps:txbx>
                          <w:txbxContent>
                            <w:p w14:paraId="1F077F03" w14:textId="01972D94" w:rsidR="0033273D" w:rsidRPr="00A23197" w:rsidRDefault="0033273D" w:rsidP="00B21ACA">
                              <w:pPr>
                                <w:pStyle w:val="Caption"/>
                                <w:rPr>
                                  <w:b w:val="0"/>
                                  <w:noProof/>
                                  <w:color w:val="000000" w:themeColor="text1"/>
                                  <w:sz w:val="22"/>
                                  <w:szCs w:val="22"/>
                                </w:rPr>
                              </w:pPr>
                              <w:bookmarkStart w:id="33" w:name="_Ref495409259"/>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00047E5A">
                                <w:rPr>
                                  <w:noProof/>
                                  <w:color w:val="000000" w:themeColor="text1"/>
                                </w:rPr>
                                <w:t>9</w:t>
                              </w:r>
                              <w:r w:rsidRPr="00A23197">
                                <w:rPr>
                                  <w:color w:val="000000" w:themeColor="text1"/>
                                </w:rPr>
                                <w:fldChar w:fldCharType="end"/>
                              </w:r>
                              <w:bookmarkEnd w:id="33"/>
                              <w:r w:rsidRPr="00A23197">
                                <w:rPr>
                                  <w:color w:val="000000" w:themeColor="text1"/>
                                </w:rPr>
                                <w:t>:</w:t>
                              </w:r>
                              <w:r w:rsidRPr="00A23197">
                                <w:rPr>
                                  <w:b w:val="0"/>
                                  <w:color w:val="000000" w:themeColor="text1"/>
                                </w:rPr>
                                <w:t xml:space="preserve">  </w:t>
                              </w:r>
                              <w:r w:rsidRPr="00A23197">
                                <w:rPr>
                                  <w:b w:val="0"/>
                                  <w:color w:val="000000" w:themeColor="text1"/>
                                  <w:lang w:val="en-CA"/>
                                </w:rPr>
                                <w:t>3D virtual model of temporal bone anatomy used to identify structures for the new tool to reach. The ossicles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4954C7" id="Group_x0020_28" o:spid="_x0000_s1041" style="position:absolute;left:0;text-align:left;margin-left:1.15pt;margin-top:39.4pt;width:343pt;height:227.7pt;z-index:251674624" coordsize="4356331,28920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">
                <v:shape id="Picture_x0020_18" o:spid="_x0000_s1042" type="#_x0000_t75" alt="Committee%20Meeting/anatomy%20plus%20endoscope.png" style="position:absolute;width:4345940;height:1591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d&#10;ParFAAAA2wAAAA8AAABkcnMvZG93bnJldi54bWxEj0FrwkAQhe+C/2GZghfRTUWspK5iC6W9qm3t&#10;cciOSWx2NmTXGP31zkHwNsN78943i1XnKtVSE0rPBp7HCSjizNuScwPfu4/RHFSIyBYrz2TgQgFW&#10;y35vgan1Z95Qu425khAOKRooYqxTrUNWkMMw9jWxaAffOIyyNrm2DZ4l3FV6kiQz7bBkaSiwpveC&#10;sv/tyRkof47D/dtkf9Dt3+/18nKcfrp8aszgqVu/gorUxYf5fv1lBV9g5RcZQC9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XT2qxQAAANsAAAAPAAAAAAAAAAAAAAAAAJwC&#10;AABkcnMvZG93bnJldi54bWxQSwUGAAAAAAQABAD3AAAAjgMAAAAA&#10;">
                  <v:imagedata r:id="rId24" o:title="Committee%20Meeting/anatomy%20plus%20endoscope.png"/>
                  <v:path arrowok="t"/>
                </v:shape>
                <v:shape id="Text_x0020_Box_x0020_3" o:spid="_x0000_s1043" type="#_x0000_t202" style="position:absolute;left:10391;top:1641764;width:4345940;height:1250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P9IxAAA&#10;ANoAAAAPAAAAZHJzL2Rvd25yZXYueG1sRI9BawIxFITvhf6H8ApeimZbRWQ1ikgL2ot068XbY/Pc&#10;rG5eliSr679vCgWPw8x8wyxWvW3ElXyoHSt4G2UgiEuna64UHH4+hzMQISJrbByTgjsFWC2fnxaY&#10;a3fjb7oWsRIJwiFHBSbGNpcylIYshpFriZN3ct5iTNJXUnu8Jbht5HuWTaXFmtOCwZY2hspL0VkF&#10;+8lxb16708fXejL2u0O3mZ6rQqnBS7+eg4jUx0f4v73VCsbwdyXdA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0j/SMQAAADaAAAADwAAAAAAAAAAAAAAAACXAgAAZHJzL2Rv&#10;d25yZXYueG1sUEsFBgAAAAAEAAQA9QAAAIgDAAAAAA==&#10;" stroked="f">
                  <v:textbox style="mso-fit-shape-to-text:t" inset="0,0,0,0">
                    <w:txbxContent>
                      <w:p w14:paraId="1F077F03" w14:textId="01972D94" w:rsidR="0033273D" w:rsidRPr="00A23197" w:rsidRDefault="0033273D" w:rsidP="00B21ACA">
                        <w:pPr>
                          <w:pStyle w:val="Caption"/>
                          <w:rPr>
                            <w:b w:val="0"/>
                            <w:noProof/>
                            <w:color w:val="000000" w:themeColor="text1"/>
                            <w:sz w:val="22"/>
                            <w:szCs w:val="22"/>
                          </w:rPr>
                        </w:pPr>
                        <w:bookmarkStart w:id="35" w:name="_Ref495409259"/>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sidR="00047E5A">
                          <w:rPr>
                            <w:noProof/>
                            <w:color w:val="000000" w:themeColor="text1"/>
                          </w:rPr>
                          <w:t>9</w:t>
                        </w:r>
                        <w:r w:rsidRPr="00A23197">
                          <w:rPr>
                            <w:color w:val="000000" w:themeColor="text1"/>
                          </w:rPr>
                          <w:fldChar w:fldCharType="end"/>
                        </w:r>
                        <w:bookmarkEnd w:id="35"/>
                        <w:r w:rsidRPr="00A23197">
                          <w:rPr>
                            <w:color w:val="000000" w:themeColor="text1"/>
                          </w:rPr>
                          <w:t>:</w:t>
                        </w:r>
                        <w:r w:rsidRPr="00A23197">
                          <w:rPr>
                            <w:b w:val="0"/>
                            <w:color w:val="000000" w:themeColor="text1"/>
                          </w:rPr>
                          <w:t xml:space="preserve">  </w:t>
                        </w:r>
                        <w:r w:rsidRPr="00A23197">
                          <w:rPr>
                            <w:b w:val="0"/>
                            <w:color w:val="000000" w:themeColor="text1"/>
                            <w:lang w:val="en-CA"/>
                          </w:rPr>
                          <w:t xml:space="preserve">3D virtual model of temporal bone anatomy used to identify structures for the new tool to reach. The </w:t>
                        </w:r>
                        <w:proofErr w:type="spellStart"/>
                        <w:r w:rsidRPr="00A23197">
                          <w:rPr>
                            <w:b w:val="0"/>
                            <w:color w:val="000000" w:themeColor="text1"/>
                            <w:lang w:val="en-CA"/>
                          </w:rPr>
                          <w:t>ossicles</w:t>
                        </w:r>
                        <w:proofErr w:type="spellEnd"/>
                        <w:r w:rsidRPr="00A23197">
                          <w:rPr>
                            <w:b w:val="0"/>
                            <w:color w:val="000000" w:themeColor="text1"/>
                            <w:lang w:val="en-CA"/>
                          </w:rPr>
                          <w:t xml:space="preserve">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v:textbox>
                </v:shape>
                <w10:wrap type="square"/>
              </v:group>
            </w:pict>
          </mc:Fallback>
        </mc:AlternateContent>
      </w:r>
      <w:r w:rsidR="00F2561F">
        <w:rPr>
          <w:lang w:val="en-CA"/>
        </w:rPr>
        <w:t>To</w:t>
      </w:r>
      <w:r w:rsidR="006074E5">
        <w:rPr>
          <w:lang w:val="en-CA"/>
        </w:rPr>
        <w:t xml:space="preserve"> finalize the design of the compliant joint</w:t>
      </w:r>
      <w:r w:rsidR="0043574D">
        <w:rPr>
          <w:lang w:val="en-CA"/>
        </w:rPr>
        <w:t xml:space="preserve"> such that it will reach the areas of interest within the middle ear during TEES</w:t>
      </w:r>
      <w:r w:rsidR="00F2561F">
        <w:rPr>
          <w:lang w:val="en-CA"/>
        </w:rPr>
        <w:t>,</w:t>
      </w:r>
      <w:r w:rsidR="0043574D">
        <w:rPr>
          <w:lang w:val="en-CA"/>
        </w:rPr>
        <w:t xml:space="preserve"> </w:t>
      </w:r>
      <w:r w:rsidR="00F2561F">
        <w:rPr>
          <w:lang w:val="en-CA"/>
        </w:rPr>
        <w:t>a</w:t>
      </w:r>
      <w:r w:rsidR="008B6347">
        <w:rPr>
          <w:lang w:val="en-CA"/>
        </w:rPr>
        <w:t xml:space="preserve"> simple experiment was conducted to </w:t>
      </w:r>
      <w:r w:rsidR="00751A86">
        <w:rPr>
          <w:lang w:val="en-CA"/>
        </w:rPr>
        <w:t>find the appropriate range for radius of curvature and arc length</w:t>
      </w:r>
      <w:r w:rsidR="000D5B82">
        <w:rPr>
          <w:lang w:val="en-CA"/>
        </w:rPr>
        <w:t xml:space="preserve">. </w:t>
      </w:r>
      <w:r w:rsidR="00AC4E28">
        <w:rPr>
          <w:lang w:val="en-CA"/>
        </w:rPr>
        <w:t>Fichera et al. describe</w:t>
      </w:r>
      <w:r w:rsidR="00C145D9">
        <w:rPr>
          <w:lang w:val="en-CA"/>
        </w:rPr>
        <w:t>d</w:t>
      </w:r>
      <w:r w:rsidR="00484CAD">
        <w:rPr>
          <w:lang w:val="en-CA"/>
        </w:rPr>
        <w:t xml:space="preserve"> the process used to create the robotic</w:t>
      </w:r>
      <w:r w:rsidR="00AC4E28">
        <w:rPr>
          <w:lang w:val="en-CA"/>
        </w:rPr>
        <w:t xml:space="preserve"> steerable endoscope</w:t>
      </w:r>
      <w:r w:rsidR="00484CAD">
        <w:rPr>
          <w:lang w:val="en-CA"/>
        </w:rPr>
        <w:t xml:space="preserve">, refer to </w:t>
      </w:r>
      <w:r w:rsidR="00484CAD">
        <w:rPr>
          <w:lang w:val="en-CA"/>
        </w:rPr>
        <w:fldChar w:fldCharType="begin"/>
      </w:r>
      <w:r w:rsidR="00484CAD">
        <w:rPr>
          <w:lang w:val="en-CA"/>
        </w:rPr>
        <w:instrText xml:space="preserve"> REF _Ref495249487 \h </w:instrText>
      </w:r>
      <w:r w:rsidR="00484CAD">
        <w:rPr>
          <w:lang w:val="en-CA"/>
        </w:rPr>
      </w:r>
      <w:r w:rsidR="00484CAD">
        <w:rPr>
          <w:lang w:val="en-CA"/>
        </w:rPr>
        <w:fldChar w:fldCharType="separate"/>
      </w:r>
      <w:r w:rsidR="00085694" w:rsidRPr="00323919">
        <w:rPr>
          <w:color w:val="000000" w:themeColor="text1"/>
        </w:rPr>
        <w:t xml:space="preserve">Figure </w:t>
      </w:r>
      <w:r w:rsidR="00085694" w:rsidRPr="00323919">
        <w:rPr>
          <w:noProof/>
          <w:color w:val="000000" w:themeColor="text1"/>
        </w:rPr>
        <w:t>5</w:t>
      </w:r>
      <w:r w:rsidR="00484CAD">
        <w:rPr>
          <w:lang w:val="en-CA"/>
        </w:rPr>
        <w:fldChar w:fldCharType="end"/>
      </w:r>
      <w:r w:rsidR="00484CAD">
        <w:rPr>
          <w:lang w:val="en-CA"/>
        </w:rPr>
        <w:t xml:space="preserve"> </w:t>
      </w:r>
      <w:r w:rsidR="00EA2CD2">
        <w:rPr>
          <w:lang w:val="en-CA"/>
        </w:rPr>
        <w:fldChar w:fldCharType="begin" w:fldLock="1"/>
      </w:r>
      <w:r w:rsidR="00A85DF3">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"[21]" }, "properties" : { "noteIndex" : 0 }, "schema" : "https://github.com/citation-style-language/schema/raw/master/csl-citation.json" }</w:instrText>
      </w:r>
      <w:r w:rsidR="00EA2CD2">
        <w:rPr>
          <w:lang w:val="en-CA"/>
        </w:rPr>
        <w:fldChar w:fldCharType="separate"/>
      </w:r>
      <w:r w:rsidR="00376A85" w:rsidRPr="00376A85">
        <w:rPr>
          <w:noProof/>
          <w:lang w:val="en-CA"/>
        </w:rPr>
        <w:t>[21]</w:t>
      </w:r>
      <w:r w:rsidR="00EA2CD2">
        <w:rPr>
          <w:lang w:val="en-CA"/>
        </w:rPr>
        <w:fldChar w:fldCharType="end"/>
      </w:r>
      <w:r w:rsidR="00AC4E28">
        <w:rPr>
          <w:lang w:val="en-CA"/>
        </w:rPr>
        <w:t xml:space="preserve">. </w:t>
      </w:r>
      <w:r w:rsidR="008E088C">
        <w:rPr>
          <w:lang w:val="en-CA"/>
        </w:rPr>
        <w:t>In order to determine the appropriate</w:t>
      </w:r>
      <w:r w:rsidR="00484CAD">
        <w:rPr>
          <w:lang w:val="en-CA"/>
        </w:rPr>
        <w:t xml:space="preserve"> curvature</w:t>
      </w:r>
      <w:r w:rsidR="008E088C">
        <w:rPr>
          <w:lang w:val="en-CA"/>
        </w:rPr>
        <w:t xml:space="preserve"> of </w:t>
      </w:r>
      <w:r w:rsidR="008E088C" w:rsidRPr="008E088C">
        <w:rPr>
          <w:lang w:val="en-CA"/>
        </w:rPr>
        <w:t xml:space="preserve">the </w:t>
      </w:r>
      <w:r w:rsidR="00DB3A5F">
        <w:rPr>
          <w:lang w:val="en-CA"/>
        </w:rPr>
        <w:t xml:space="preserve">wrist, </w:t>
      </w:r>
      <w:r w:rsidR="008E088C" w:rsidRPr="008E088C">
        <w:rPr>
          <w:lang w:val="en-CA"/>
        </w:rPr>
        <w:t xml:space="preserve">3D models of patient middle ear space </w:t>
      </w:r>
      <w:r w:rsidR="00484CAD">
        <w:rPr>
          <w:lang w:val="en-CA"/>
        </w:rPr>
        <w:t xml:space="preserve">were generated </w:t>
      </w:r>
      <w:r w:rsidR="008E088C" w:rsidRPr="008E088C">
        <w:rPr>
          <w:lang w:val="en-CA"/>
        </w:rPr>
        <w:t xml:space="preserve">by CT scan image segmentation. On these models, target points </w:t>
      </w:r>
      <w:r w:rsidR="007A76B9">
        <w:rPr>
          <w:lang w:val="en-CA"/>
        </w:rPr>
        <w:t>for the endoscope</w:t>
      </w:r>
      <w:r w:rsidR="008E088C" w:rsidRPr="008E088C">
        <w:rPr>
          <w:lang w:val="en-CA"/>
        </w:rPr>
        <w:t xml:space="preserve"> were identified</w:t>
      </w:r>
      <w:r w:rsidR="00D62927">
        <w:rPr>
          <w:lang w:val="en-CA"/>
        </w:rPr>
        <w:t xml:space="preserve"> and the optimal path</w:t>
      </w:r>
      <w:r w:rsidR="007A76B9">
        <w:rPr>
          <w:lang w:val="en-CA"/>
        </w:rPr>
        <w:t>s</w:t>
      </w:r>
      <w:r w:rsidR="00D62927">
        <w:rPr>
          <w:lang w:val="en-CA"/>
        </w:rPr>
        <w:t xml:space="preserve"> to </w:t>
      </w:r>
      <w:r w:rsidR="006537CA" w:rsidRPr="008E088C">
        <w:t>reach the target</w:t>
      </w:r>
      <w:r w:rsidR="00D62927">
        <w:t xml:space="preserve"> </w:t>
      </w:r>
      <w:r w:rsidR="007A76B9">
        <w:t xml:space="preserve">points </w:t>
      </w:r>
      <w:r w:rsidR="00D62927">
        <w:t>was computed</w:t>
      </w:r>
      <w:r w:rsidR="006537CA" w:rsidRPr="008E088C">
        <w:t xml:space="preserve"> </w:t>
      </w:r>
      <w:r w:rsidR="008E088C" w:rsidRPr="008E088C">
        <w:t>using a computer software developed by the research group.</w:t>
      </w:r>
      <w:r w:rsidR="008E088C">
        <w:t xml:space="preserve"> </w:t>
      </w:r>
      <w:r w:rsidR="006537CA" w:rsidRPr="00371C2C">
        <w:t>These paths maximized visual coverage of the sinus tympani (area where cholesteatoma generally recurs),</w:t>
      </w:r>
      <w:r w:rsidR="00950852">
        <w:t xml:space="preserve"> and the associated bending angle and arc length was calculated as </w:t>
      </w:r>
      <w:r w:rsidR="006537CA" w:rsidRPr="00371C2C">
        <w:t>shown in reference [2] of  the paper</w:t>
      </w:r>
      <w:r w:rsidR="00D62927">
        <w:t>. They used a nitinol tube which is larger than the proposed tool (OD = 1.8mm, ID = 1.6mm) which</w:t>
      </w:r>
      <w:r w:rsidR="00751A86">
        <w:t xml:space="preserve"> </w:t>
      </w:r>
      <w:r w:rsidR="00085694">
        <w:t xml:space="preserve">further </w:t>
      </w:r>
      <w:r w:rsidR="00D62927">
        <w:t xml:space="preserve">validates that this tube size will fit inside the middle ear space. </w:t>
      </w:r>
    </w:p>
    <w:p w14:paraId="2A7D971F" w14:textId="21D12029" w:rsidR="00D91D85" w:rsidRDefault="00D62927" w:rsidP="002C6507">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Fichera et al. study was </w:t>
      </w:r>
      <w:r w:rsidR="00085694">
        <w:rPr>
          <w:lang w:val="en-CA"/>
        </w:rPr>
        <w:t>conducted</w:t>
      </w:r>
      <w:r>
        <w:rPr>
          <w:lang w:val="en-CA"/>
        </w:rPr>
        <w:t xml:space="preserve">. The range of arc length and radius of curvature needed to be identified. The </w:t>
      </w:r>
      <w:r w:rsidR="00D56547" w:rsidRPr="00D56547">
        <w:rPr>
          <w:lang w:val="en-CA"/>
        </w:rPr>
        <w:t xml:space="preserve">PI provided 9 CT scans from patients with </w:t>
      </w:r>
      <w:r w:rsidR="00D56547">
        <w:t>difficult</w:t>
      </w:r>
      <w:r>
        <w:t xml:space="preserve"> TEES</w:t>
      </w:r>
      <w:r w:rsidR="00D56547">
        <w:t xml:space="preserve"> anatomy where bone had to be removed to access the </w:t>
      </w:r>
      <w:r>
        <w:t>cholesteatoma to remove it</w:t>
      </w:r>
      <w:r w:rsidR="00D56547">
        <w:t>. The CT scans were segmented using Materialise Mimics and 3-Matic image segmentation software</w:t>
      </w:r>
      <w:r w:rsidR="0008056C">
        <w:t xml:space="preserve">. 3D </w:t>
      </w:r>
      <w:r>
        <w:t>models</w:t>
      </w:r>
      <w:r w:rsidR="0008056C">
        <w:t xml:space="preserve"> of the patients’ temporal bone were rendered and within these, specific anatomy: the sinus tymp</w:t>
      </w:r>
      <w:r w:rsidR="006537CA">
        <w:t>ani and antrum</w:t>
      </w:r>
      <w:r w:rsidR="00BE6392">
        <w:t xml:space="preserve"> </w:t>
      </w:r>
      <w:r w:rsidR="001077EC">
        <w:t>were identified, see</w:t>
      </w:r>
      <w:r w:rsidR="00085694">
        <w:t xml:space="preserve"> </w:t>
      </w:r>
      <w:r w:rsidR="00085694">
        <w:fldChar w:fldCharType="begin"/>
      </w:r>
      <w:r w:rsidR="00085694">
        <w:instrText xml:space="preserve"> REF _Ref495409259 \h </w:instrText>
      </w:r>
      <w:r w:rsidR="00085694">
        <w:fldChar w:fldCharType="separate"/>
      </w:r>
      <w:r w:rsidR="00085694" w:rsidRPr="00A23197">
        <w:rPr>
          <w:color w:val="000000" w:themeColor="text1"/>
        </w:rPr>
        <w:t xml:space="preserve">Figure </w:t>
      </w:r>
      <w:r w:rsidR="00085694">
        <w:rPr>
          <w:noProof/>
          <w:color w:val="000000" w:themeColor="text1"/>
        </w:rPr>
        <w:t>8</w:t>
      </w:r>
      <w:r w:rsidR="00085694">
        <w:fldChar w:fldCharType="end"/>
      </w:r>
      <w:r w:rsidR="006537CA">
        <w:t xml:space="preserve">. </w:t>
      </w:r>
      <w:r w:rsidR="008E6A7C">
        <w:t>The next step was to determine the range of arc lengths for the new tools</w:t>
      </w:r>
      <w:r w:rsidR="005F2997">
        <w:t xml:space="preserve">, see </w:t>
      </w:r>
      <w:r w:rsidR="005F2997">
        <w:fldChar w:fldCharType="begin"/>
      </w:r>
      <w:r w:rsidR="005F2997">
        <w:instrText xml:space="preserve"> REF _Ref495180477 \h </w:instrText>
      </w:r>
      <w:r w:rsidR="005F2997">
        <w:fldChar w:fldCharType="separate"/>
      </w:r>
      <w:r w:rsidR="00323919" w:rsidRPr="001077EC">
        <w:rPr>
          <w:color w:val="000000" w:themeColor="text1"/>
        </w:rPr>
        <w:t xml:space="preserve">Table </w:t>
      </w:r>
      <w:r w:rsidR="00323919">
        <w:rPr>
          <w:noProof/>
          <w:color w:val="000000" w:themeColor="text1"/>
        </w:rPr>
        <w:t>2</w:t>
      </w:r>
      <w:r w:rsidR="005F2997">
        <w:fldChar w:fldCharType="end"/>
      </w:r>
      <w:r w:rsidR="005F2997">
        <w:t xml:space="preserve">. </w:t>
      </w:r>
      <w:r w:rsidR="008E6A7C">
        <w:t>The radius of curvature is bound</w:t>
      </w:r>
      <w:r>
        <w:t xml:space="preserve"> by the outer radius of the tube: </w:t>
      </w:r>
      <w:r w:rsidR="00601556">
        <w:t xml:space="preserve">minimum radius of curvature = 2 X </w:t>
      </w:r>
      <w:r w:rsidR="005F2997">
        <w:t>tube OD</w:t>
      </w:r>
      <w:r w:rsidR="008E6A7C">
        <w:t xml:space="preserve">. </w:t>
      </w:r>
    </w:p>
    <w:p w14:paraId="6ADD8B42" w14:textId="1A1586B9" w:rsidR="006537CA" w:rsidRPr="00D91D85" w:rsidRDefault="008241B6" w:rsidP="00085694">
      <w:pPr>
        <w:ind w:firstLine="720"/>
        <w:jc w:val="both"/>
        <w:rPr>
          <w:color w:val="000000" w:themeColor="text1"/>
        </w:rPr>
      </w:pPr>
      <w:r>
        <w:rPr>
          <w:noProof/>
          <w:lang w:bidi="ar-SA"/>
        </w:rPr>
        <w:lastRenderedPageBreak/>
        <w:drawing>
          <wp:anchor distT="0" distB="0" distL="114300" distR="114300" simplePos="0" relativeHeight="251665408" behindDoc="0" locked="0" layoutInCell="1" allowOverlap="1" wp14:anchorId="331F1A72" wp14:editId="566FD80E">
            <wp:simplePos x="0" y="0"/>
            <wp:positionH relativeFrom="column">
              <wp:posOffset>10795</wp:posOffset>
            </wp:positionH>
            <wp:positionV relativeFrom="paragraph">
              <wp:posOffset>1831975</wp:posOffset>
            </wp:positionV>
            <wp:extent cx="1525270" cy="2188210"/>
            <wp:effectExtent l="0" t="0" r="0" b="0"/>
            <wp:wrapSquare wrapText="bothSides"/>
            <wp:docPr id="21" name="Picture 21" descr="Committee%20Meeting/endoscope%20with%20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ittee%20Meeting/endoscope%20with%20vecto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5270"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91D85">
        <w:t>The maximum arc length is approximately the distance between the endoscope at the medial end of the ear canal, where the middle ear begins, and the promontory which is a boney projection</w:t>
      </w:r>
      <w:r w:rsidR="00D91D85" w:rsidRPr="0023074F">
        <w:t xml:space="preserve">, see </w:t>
      </w:r>
      <w:r w:rsidR="00D91D85" w:rsidRPr="0023074F">
        <w:fldChar w:fldCharType="begin"/>
      </w:r>
      <w:r w:rsidR="00D91D85" w:rsidRPr="0023074F">
        <w:instrText xml:space="preserve"> REF _Ref495181052 \h  \* MERGEFORMAT </w:instrText>
      </w:r>
      <w:r w:rsidR="00D91D85" w:rsidRPr="0023074F">
        <w:fldChar w:fldCharType="separate"/>
      </w:r>
      <w:r w:rsidR="00323919" w:rsidRPr="00740A1A">
        <w:rPr>
          <w:noProof/>
          <w:color w:val="000000" w:themeColor="text1"/>
        </w:rPr>
        <w:t xml:space="preserve">Figure </w:t>
      </w:r>
      <w:r w:rsidR="00323919">
        <w:rPr>
          <w:noProof/>
          <w:color w:val="000000" w:themeColor="text1"/>
        </w:rPr>
        <w:t>11</w:t>
      </w:r>
      <w:r w:rsidR="00D91D85" w:rsidRPr="0023074F">
        <w:fldChar w:fldCharType="end"/>
      </w:r>
      <w:r w:rsidR="00D91D85" w:rsidRPr="0023074F">
        <w:t xml:space="preserve">. </w:t>
      </w:r>
      <w:r w:rsidR="005F2997">
        <w:t>Dahm et al. reported the anatomical measurements on 60 cadaver specimens, and reported that the average distance between the promontory and tympanic spine is 7.48mm for all spe</w:t>
      </w:r>
      <w:r w:rsidR="007B1385">
        <w:t>cimens and this distance does not</w:t>
      </w:r>
      <w:r w:rsidR="005F2997">
        <w:t xml:space="preserve"> change with age </w:t>
      </w:r>
      <w:r w:rsidR="005F2997">
        <w:fldChar w:fldCharType="begin" w:fldLock="1"/>
      </w:r>
      <w:r w:rsidR="00A85DF3">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"[27]", "plainTextFormattedCitation" : "[27]", "previouslyFormattedCitation" : "[27]" }, "properties" : { "noteIndex" : 0 }, "schema" : "https://github.com/citation-style-language/schema/raw/master/csl-citation.json" }</w:instrText>
      </w:r>
      <w:r w:rsidR="005F2997">
        <w:fldChar w:fldCharType="separate"/>
      </w:r>
      <w:r w:rsidR="00376A85" w:rsidRPr="00376A85">
        <w:rPr>
          <w:noProof/>
        </w:rPr>
        <w:t>[27]</w:t>
      </w:r>
      <w:r w:rsidR="005F2997">
        <w:fldChar w:fldCharType="end"/>
      </w:r>
      <w:r w:rsidR="005F2997">
        <w:t xml:space="preserve">. </w:t>
      </w:r>
      <w:r w:rsidR="005F2997" w:rsidRPr="0023074F">
        <w:t xml:space="preserve">This </w:t>
      </w:r>
      <w:r w:rsidR="005F2997">
        <w:t xml:space="preserve">is approximately the length of the middle ear and a longer instrument would not </w:t>
      </w:r>
      <w:r w:rsidR="007B1385">
        <w:t>fit inside the space</w:t>
      </w:r>
      <w:r w:rsidR="005F2997">
        <w:t xml:space="preserve">. </w:t>
      </w:r>
      <w:r w:rsidR="00CE4A4A">
        <w:t>The desired bending angle is 135</w:t>
      </w:r>
      <w:r w:rsidR="00CE4A4A" w:rsidRPr="001077EC">
        <w:rPr>
          <w:vertAlign w:val="superscript"/>
        </w:rPr>
        <w:t>o</w:t>
      </w:r>
      <w:r w:rsidR="00CE4A4A">
        <w:t xml:space="preserve">, which allows the instrument tip to access a region that is on the boundary of the </w:t>
      </w:r>
      <w:r w:rsidR="00CE4A4A" w:rsidRPr="001077EC">
        <w:t>0</w:t>
      </w:r>
      <w:r w:rsidR="00CE4A4A" w:rsidRPr="001077EC">
        <w:rPr>
          <w:vertAlign w:val="superscript"/>
        </w:rPr>
        <w:t>o</w:t>
      </w:r>
      <w:r w:rsidR="00CE4A4A">
        <w:t xml:space="preserve"> </w:t>
      </w:r>
      <w:r w:rsidR="00CE4A4A" w:rsidRPr="001077EC">
        <w:t>endoscope</w:t>
      </w:r>
      <w:r w:rsidR="00CE4A4A">
        <w:t xml:space="preserve">, see </w:t>
      </w:r>
      <w:r w:rsidR="00CE4A4A">
        <w:fldChar w:fldCharType="begin"/>
      </w:r>
      <w:r w:rsidR="00CE4A4A">
        <w:instrText xml:space="preserve"> REF _Ref495099262 \h  \* MERGEFORMAT </w:instrText>
      </w:r>
      <w:r w:rsidR="00CE4A4A">
        <w:fldChar w:fldCharType="separate"/>
      </w:r>
      <w:r w:rsidR="00323919" w:rsidRPr="00323919">
        <w:t>Figure 10</w:t>
      </w:r>
      <w:r w:rsidR="00CE4A4A">
        <w:fldChar w:fldCharType="end"/>
      </w:r>
      <w:r w:rsidR="00CE4A4A">
        <w:t xml:space="preserve">. </w:t>
      </w:r>
      <w:r w:rsidR="005F2997">
        <w:t xml:space="preserve">Using Matlab, 10 arc lengths were randomly generated to span the range 2.92-7.5mm and these were used to generate a 2D sketch of the workspace/reaching area of a </w:t>
      </w:r>
      <w:r w:rsidR="00CE4A4A">
        <w:t>joint</w:t>
      </w:r>
      <w:r w:rsidR="005F2997">
        <w:t xml:space="preserve"> with that arc length sweeping from radius of curvature 1.24 mm to straight. </w:t>
      </w:r>
      <w:r w:rsidR="00CD46FE">
        <w:t xml:space="preserve">The 2D tool range of articulation sketch, 2D endoscope viewing angle and anatomy </w:t>
      </w:r>
      <w:r w:rsidR="008E6A7C">
        <w:t>were printed and overlaid to determine the appropriate arc lengths to reach the targets</w:t>
      </w:r>
      <w:r w:rsidR="00601556">
        <w:t>, see</w:t>
      </w:r>
      <w:r w:rsidR="00047E5A">
        <w:t xml:space="preserve"> </w:t>
      </w:r>
      <w:r w:rsidR="00047E5A">
        <w:fldChar w:fldCharType="begin"/>
      </w:r>
      <w:r w:rsidR="00047E5A">
        <w:instrText xml:space="preserve"> REF _Ref495409259 \h </w:instrText>
      </w:r>
      <w:r w:rsidR="00047E5A">
        <w:fldChar w:fldCharType="separate"/>
      </w:r>
      <w:r w:rsidR="00047E5A" w:rsidRPr="00A23197">
        <w:rPr>
          <w:color w:val="000000" w:themeColor="text1"/>
        </w:rPr>
        <w:t xml:space="preserve">Figure </w:t>
      </w:r>
      <w:r w:rsidR="00047E5A">
        <w:rPr>
          <w:noProof/>
          <w:color w:val="000000" w:themeColor="text1"/>
        </w:rPr>
        <w:t>8</w:t>
      </w:r>
      <w:r w:rsidR="00047E5A">
        <w:fldChar w:fldCharType="end"/>
      </w:r>
      <w:r w:rsidR="008E6A7C" w:rsidRPr="00601556">
        <w:t>.</w:t>
      </w:r>
      <w:r w:rsidR="008E6A7C">
        <w:t xml:space="preserve"> A </w:t>
      </w:r>
      <w:r w:rsidR="00E429AB">
        <w:t>shorter</w:t>
      </w:r>
      <w:r w:rsidR="008E6A7C">
        <w:t xml:space="preserve"> arc length yields a stiffer tip, which is desirable for dissection and better control of the instrument.</w:t>
      </w:r>
      <w:r w:rsidR="001077EC">
        <w:t xml:space="preserve"> </w:t>
      </w:r>
      <w:r w:rsidR="00CD46FE">
        <w:t>Since the anatomy was variable, the minimum and maximum arc length were both desirable as the minimum would allow for dissection with a stiffer tip and the</w:t>
      </w:r>
      <w:r w:rsidR="005F2997">
        <w:t xml:space="preserve"> maximum would allow for maximum reach.</w:t>
      </w:r>
      <w:r w:rsidR="002C6507">
        <w:t xml:space="preserve"> </w:t>
      </w:r>
      <w:r w:rsidR="006E1E1E">
        <w:t xml:space="preserve">This determined the curvature of the tip in order to access hard-to-reach areas visualized by the endoscope. The next step </w:t>
      </w:r>
      <w:r w:rsidR="00E429AB">
        <w:t>was</w:t>
      </w:r>
      <w:r w:rsidR="006E1E1E">
        <w:t xml:space="preserve"> to test this in physical 3D printed models and add other functionalities to the prototype, which is discussed next. </w:t>
      </w:r>
    </w:p>
    <w:p w14:paraId="7A881051" w14:textId="573D8F61" w:rsidR="005F2997" w:rsidRPr="00B21ACA" w:rsidRDefault="00765F46" w:rsidP="00B21ACA">
      <w:pPr>
        <w:pStyle w:val="Caption"/>
        <w:jc w:val="both"/>
        <w:rPr>
          <w:b w:val="0"/>
          <w:color w:val="000000" w:themeColor="text1"/>
        </w:rPr>
      </w:pPr>
      <w:bookmarkStart w:id="34" w:name="_Ref495099262"/>
      <w:r w:rsidRPr="00CD46FE">
        <w:rPr>
          <w:color w:val="000000" w:themeColor="text1"/>
        </w:rPr>
        <w:t xml:space="preserve">Figure </w:t>
      </w:r>
      <w:r w:rsidRPr="00CD46FE">
        <w:rPr>
          <w:color w:val="000000" w:themeColor="text1"/>
        </w:rPr>
        <w:fldChar w:fldCharType="begin"/>
      </w:r>
      <w:r w:rsidRPr="00CD46FE">
        <w:rPr>
          <w:color w:val="000000" w:themeColor="text1"/>
        </w:rPr>
        <w:instrText xml:space="preserve"> SEQ Figure \* ARABIC </w:instrText>
      </w:r>
      <w:r w:rsidRPr="00CD46FE">
        <w:rPr>
          <w:color w:val="000000" w:themeColor="text1"/>
        </w:rPr>
        <w:fldChar w:fldCharType="separate"/>
      </w:r>
      <w:r w:rsidR="00ED74C5">
        <w:rPr>
          <w:noProof/>
          <w:color w:val="000000" w:themeColor="text1"/>
        </w:rPr>
        <w:t>11</w:t>
      </w:r>
      <w:r w:rsidRPr="00CD46FE">
        <w:rPr>
          <w:color w:val="000000" w:themeColor="text1"/>
        </w:rPr>
        <w:fldChar w:fldCharType="end"/>
      </w:r>
      <w:bookmarkEnd w:id="34"/>
      <w:r w:rsidRPr="00CD46FE">
        <w:rPr>
          <w:color w:val="000000" w:themeColor="text1"/>
        </w:rPr>
        <w:t>:</w:t>
      </w:r>
      <w:r w:rsidRPr="00765F46">
        <w:rPr>
          <w:b w:val="0"/>
          <w:color w:val="000000" w:themeColor="text1"/>
        </w:rPr>
        <w:t xml:space="preserve"> 0</w:t>
      </w:r>
      <w:r w:rsidRPr="00765F46">
        <w:rPr>
          <w:b w:val="0"/>
          <w:color w:val="000000" w:themeColor="text1"/>
          <w:vertAlign w:val="superscript"/>
        </w:rPr>
        <w:t>o</w:t>
      </w:r>
      <w:r w:rsidRPr="00765F46">
        <w:rPr>
          <w:b w:val="0"/>
          <w:color w:val="000000" w:themeColor="text1"/>
        </w:rPr>
        <w:t xml:space="preserve"> Endoscope viewing range.</w:t>
      </w:r>
      <w:r>
        <w:rPr>
          <w:b w:val="0"/>
          <w:color w:val="000000" w:themeColor="text1"/>
        </w:rPr>
        <w:t xml:space="preserve"> It shows that in order to reach the boundary of the viewing range, a tool tip would need to be oriented 135</w:t>
      </w:r>
      <w:r w:rsidRPr="00765F46">
        <w:rPr>
          <w:b w:val="0"/>
          <w:color w:val="000000" w:themeColor="text1"/>
          <w:vertAlign w:val="superscript"/>
        </w:rPr>
        <w:t>o</w:t>
      </w:r>
      <w:r>
        <w:rPr>
          <w:b w:val="0"/>
          <w:color w:val="000000" w:themeColor="text1"/>
        </w:rPr>
        <w:t xml:space="preserve"> from straight. </w:t>
      </w:r>
    </w:p>
    <w:p w14:paraId="4DEABE39" w14:textId="69325FA3" w:rsidR="001077EC" w:rsidRPr="001077EC" w:rsidRDefault="001077EC" w:rsidP="001077EC">
      <w:pPr>
        <w:pStyle w:val="Caption"/>
        <w:keepNext/>
        <w:rPr>
          <w:color w:val="000000" w:themeColor="text1"/>
          <w:sz w:val="22"/>
        </w:rPr>
      </w:pPr>
      <w:bookmarkStart w:id="35" w:name="_Ref495180477"/>
      <w:r w:rsidRPr="001077EC">
        <w:rPr>
          <w:color w:val="000000" w:themeColor="text1"/>
          <w:sz w:val="22"/>
        </w:rPr>
        <w:t xml:space="preserve">Table </w:t>
      </w:r>
      <w:r w:rsidRPr="001077EC">
        <w:rPr>
          <w:color w:val="000000" w:themeColor="text1"/>
          <w:sz w:val="22"/>
        </w:rPr>
        <w:fldChar w:fldCharType="begin"/>
      </w:r>
      <w:r w:rsidRPr="001077EC">
        <w:rPr>
          <w:color w:val="000000" w:themeColor="text1"/>
          <w:sz w:val="22"/>
        </w:rPr>
        <w:instrText xml:space="preserve"> SEQ Table \* ARABIC </w:instrText>
      </w:r>
      <w:r w:rsidRPr="001077EC">
        <w:rPr>
          <w:color w:val="000000" w:themeColor="text1"/>
          <w:sz w:val="22"/>
        </w:rPr>
        <w:fldChar w:fldCharType="separate"/>
      </w:r>
      <w:r w:rsidR="00323919">
        <w:rPr>
          <w:noProof/>
          <w:color w:val="000000" w:themeColor="text1"/>
          <w:sz w:val="22"/>
        </w:rPr>
        <w:t>2</w:t>
      </w:r>
      <w:r w:rsidRPr="001077EC">
        <w:rPr>
          <w:color w:val="000000" w:themeColor="text1"/>
          <w:sz w:val="22"/>
        </w:rPr>
        <w:fldChar w:fldCharType="end"/>
      </w:r>
      <w:bookmarkEnd w:id="35"/>
      <w:r w:rsidRPr="001077EC">
        <w:rPr>
          <w:color w:val="000000" w:themeColor="text1"/>
          <w:sz w:val="22"/>
        </w:rPr>
        <w:t xml:space="preserve">: </w:t>
      </w:r>
      <w:r w:rsidRPr="001077EC">
        <w:rPr>
          <w:b w:val="0"/>
          <w:i/>
          <w:color w:val="000000" w:themeColor="text1"/>
          <w:sz w:val="22"/>
        </w:rPr>
        <w:t>Radius of Curvature and Arc Length Range Calculations</w:t>
      </w:r>
    </w:p>
    <w:tbl>
      <w:tblPr>
        <w:tblStyle w:val="TableGrid"/>
        <w:tblW w:w="0" w:type="auto"/>
        <w:jc w:val="center"/>
        <w:tblLook w:val="04A0" w:firstRow="1" w:lastRow="0" w:firstColumn="1" w:lastColumn="0" w:noHBand="0" w:noVBand="1"/>
      </w:tblPr>
      <w:tblGrid>
        <w:gridCol w:w="596"/>
        <w:gridCol w:w="4219"/>
        <w:gridCol w:w="4535"/>
      </w:tblGrid>
      <w:tr w:rsidR="001077EC" w:rsidRPr="001077EC" w14:paraId="091406C0" w14:textId="77777777" w:rsidTr="003B43DC">
        <w:trPr>
          <w:trHeight w:val="185"/>
          <w:jc w:val="center"/>
        </w:trPr>
        <w:tc>
          <w:tcPr>
            <w:tcW w:w="596" w:type="dxa"/>
          </w:tcPr>
          <w:p w14:paraId="50345A1D" w14:textId="77777777" w:rsidR="006537CA" w:rsidRPr="001077EC" w:rsidRDefault="006537CA" w:rsidP="00676AC6">
            <w:pPr>
              <w:pStyle w:val="ListParagraph"/>
              <w:ind w:left="0"/>
              <w:jc w:val="both"/>
              <w:rPr>
                <w:b/>
                <w:sz w:val="18"/>
              </w:rPr>
            </w:pPr>
          </w:p>
        </w:tc>
        <w:tc>
          <w:tcPr>
            <w:tcW w:w="4219" w:type="dxa"/>
          </w:tcPr>
          <w:p w14:paraId="0371DD2F" w14:textId="77777777" w:rsidR="006537CA" w:rsidRPr="001077EC" w:rsidRDefault="006537CA" w:rsidP="00676AC6">
            <w:pPr>
              <w:pStyle w:val="ListParagraph"/>
              <w:ind w:left="0"/>
              <w:jc w:val="both"/>
              <w:rPr>
                <w:b/>
                <w:sz w:val="18"/>
              </w:rPr>
            </w:pPr>
            <w:r w:rsidRPr="001077EC">
              <w:rPr>
                <w:b/>
                <w:sz w:val="18"/>
              </w:rPr>
              <w:t>Radius of Curvature (Rc)</w:t>
            </w:r>
          </w:p>
        </w:tc>
        <w:tc>
          <w:tcPr>
            <w:tcW w:w="4535" w:type="dxa"/>
          </w:tcPr>
          <w:p w14:paraId="423F14F6" w14:textId="77777777" w:rsidR="006537CA" w:rsidRPr="001077EC" w:rsidRDefault="006537CA" w:rsidP="00676AC6">
            <w:pPr>
              <w:pStyle w:val="ListParagraph"/>
              <w:ind w:left="0"/>
              <w:jc w:val="both"/>
              <w:rPr>
                <w:b/>
                <w:sz w:val="18"/>
              </w:rPr>
            </w:pPr>
            <w:r w:rsidRPr="001077EC">
              <w:rPr>
                <w:b/>
                <w:sz w:val="18"/>
              </w:rPr>
              <w:t>Arc Length (s)</w:t>
            </w:r>
          </w:p>
        </w:tc>
      </w:tr>
      <w:tr w:rsidR="001077EC" w:rsidRPr="001077EC" w14:paraId="4B559B70" w14:textId="77777777" w:rsidTr="005C7709">
        <w:trPr>
          <w:trHeight w:val="438"/>
          <w:jc w:val="center"/>
        </w:trPr>
        <w:tc>
          <w:tcPr>
            <w:tcW w:w="596" w:type="dxa"/>
          </w:tcPr>
          <w:p w14:paraId="60539E02" w14:textId="77777777" w:rsidR="006537CA" w:rsidRPr="001077EC" w:rsidRDefault="006537CA" w:rsidP="00676AC6">
            <w:pPr>
              <w:pStyle w:val="ListParagraph"/>
              <w:ind w:left="0"/>
              <w:jc w:val="both"/>
              <w:rPr>
                <w:sz w:val="18"/>
              </w:rPr>
            </w:pPr>
            <w:r w:rsidRPr="001077EC">
              <w:rPr>
                <w:sz w:val="18"/>
              </w:rPr>
              <w:t>Min</w:t>
            </w:r>
          </w:p>
        </w:tc>
        <w:tc>
          <w:tcPr>
            <w:tcW w:w="4219" w:type="dxa"/>
          </w:tcPr>
          <w:p w14:paraId="02E19DA7" w14:textId="77777777" w:rsidR="006537CA" w:rsidRPr="001077EC" w:rsidRDefault="006537CA" w:rsidP="00676AC6">
            <w:pPr>
              <w:pStyle w:val="ListParagraph"/>
              <w:ind w:left="0"/>
              <w:jc w:val="both"/>
              <w:rPr>
                <w:sz w:val="18"/>
              </w:rPr>
            </w:pPr>
            <w:r w:rsidRPr="001077EC">
              <w:rPr>
                <w:sz w:val="18"/>
              </w:rPr>
              <w:t xml:space="preserve">Rcmin = 2*Ro = </w:t>
            </w:r>
            <w:r w:rsidRPr="001077EC">
              <w:rPr>
                <w:b/>
                <w:sz w:val="18"/>
              </w:rPr>
              <w:t>1.24mm</w:t>
            </w:r>
          </w:p>
          <w:p w14:paraId="2469CADD" w14:textId="77777777" w:rsidR="006537CA" w:rsidRPr="001077EC" w:rsidRDefault="006537CA" w:rsidP="00676AC6">
            <w:pPr>
              <w:pStyle w:val="ListParagraph"/>
              <w:ind w:left="0"/>
              <w:jc w:val="both"/>
              <w:rPr>
                <w:sz w:val="18"/>
              </w:rPr>
            </w:pPr>
            <w:r w:rsidRPr="001077EC">
              <w:rPr>
                <w:sz w:val="18"/>
              </w:rPr>
              <w:t>Smin = minimum arc length</w:t>
            </w:r>
          </w:p>
          <w:p w14:paraId="1758B082" w14:textId="23D3C867" w:rsidR="006537CA" w:rsidRPr="001077EC" w:rsidRDefault="006537CA" w:rsidP="00676AC6">
            <w:pPr>
              <w:pStyle w:val="ListParagraph"/>
              <w:ind w:left="0"/>
              <w:jc w:val="both"/>
              <w:rPr>
                <w:sz w:val="18"/>
              </w:rPr>
            </w:pPr>
            <w:r w:rsidRPr="001077EC">
              <w:rPr>
                <w:sz w:val="18"/>
              </w:rPr>
              <w:t>Ro = outer radius of NiTi tube</w:t>
            </w:r>
          </w:p>
        </w:tc>
        <w:tc>
          <w:tcPr>
            <w:tcW w:w="4535" w:type="dxa"/>
          </w:tcPr>
          <w:p w14:paraId="40782658" w14:textId="77777777" w:rsidR="006537CA" w:rsidRPr="001077EC" w:rsidRDefault="006537CA" w:rsidP="00676AC6">
            <w:pPr>
              <w:pStyle w:val="ListParagraph"/>
              <w:ind w:left="0"/>
              <w:jc w:val="both"/>
              <w:rPr>
                <w:sz w:val="18"/>
              </w:rPr>
            </w:pPr>
            <w:r w:rsidRPr="001077EC">
              <w:rPr>
                <w:sz w:val="18"/>
              </w:rPr>
              <w:t>S = r</w:t>
            </w:r>
            <w:r w:rsidRPr="001077EC">
              <w:rPr>
                <w:sz w:val="18"/>
              </w:rPr>
              <w:sym w:font="Symbol" w:char="F071"/>
            </w:r>
          </w:p>
          <w:p w14:paraId="7F29BD0C" w14:textId="3C688F0C" w:rsidR="006537CA" w:rsidRPr="001077EC" w:rsidRDefault="006537CA" w:rsidP="00676AC6">
            <w:pPr>
              <w:pStyle w:val="ListParagraph"/>
              <w:ind w:left="0"/>
              <w:jc w:val="both"/>
              <w:rPr>
                <w:sz w:val="18"/>
              </w:rPr>
            </w:pPr>
            <w:r w:rsidRPr="001077EC">
              <w:rPr>
                <w:sz w:val="18"/>
              </w:rPr>
              <w:t xml:space="preserve">S = 1.24*3pi/4 = </w:t>
            </w:r>
            <w:r w:rsidRPr="001077EC">
              <w:rPr>
                <w:b/>
                <w:sz w:val="18"/>
              </w:rPr>
              <w:t>2.92mm</w:t>
            </w:r>
          </w:p>
          <w:p w14:paraId="7F4669CB" w14:textId="77777777" w:rsidR="006537CA" w:rsidRPr="001077EC" w:rsidRDefault="006537CA" w:rsidP="00676AC6">
            <w:pPr>
              <w:pStyle w:val="ListParagraph"/>
              <w:ind w:left="0"/>
              <w:jc w:val="both"/>
              <w:rPr>
                <w:sz w:val="18"/>
              </w:rPr>
            </w:pPr>
            <w:r w:rsidRPr="001077EC">
              <w:rPr>
                <w:sz w:val="18"/>
              </w:rPr>
              <w:t xml:space="preserve">To achieve bending </w:t>
            </w:r>
            <w:r w:rsidRPr="005C7709">
              <w:rPr>
                <w:sz w:val="18"/>
              </w:rPr>
              <w:t>angle = 135deg.</w:t>
            </w:r>
            <w:r w:rsidRPr="001077EC">
              <w:rPr>
                <w:sz w:val="18"/>
              </w:rPr>
              <w:t xml:space="preserve"> To reach the boundary of the 0deg endoscope field of view</w:t>
            </w:r>
          </w:p>
        </w:tc>
      </w:tr>
      <w:tr w:rsidR="001077EC" w:rsidRPr="001077EC" w14:paraId="48BD083D" w14:textId="77777777" w:rsidTr="00E173B1">
        <w:trPr>
          <w:trHeight w:val="395"/>
          <w:jc w:val="center"/>
        </w:trPr>
        <w:tc>
          <w:tcPr>
            <w:tcW w:w="596" w:type="dxa"/>
          </w:tcPr>
          <w:p w14:paraId="2E38F9EB" w14:textId="77777777" w:rsidR="006537CA" w:rsidRPr="001077EC" w:rsidRDefault="006537CA" w:rsidP="00676AC6">
            <w:pPr>
              <w:pStyle w:val="ListParagraph"/>
              <w:ind w:left="0"/>
              <w:jc w:val="both"/>
              <w:rPr>
                <w:sz w:val="18"/>
              </w:rPr>
            </w:pPr>
            <w:r w:rsidRPr="001077EC">
              <w:rPr>
                <w:sz w:val="18"/>
              </w:rPr>
              <w:t>Max</w:t>
            </w:r>
          </w:p>
        </w:tc>
        <w:tc>
          <w:tcPr>
            <w:tcW w:w="4219" w:type="dxa"/>
          </w:tcPr>
          <w:p w14:paraId="5AD88B3B" w14:textId="77777777" w:rsidR="006537CA" w:rsidRPr="001077EC" w:rsidRDefault="006537CA" w:rsidP="00676AC6">
            <w:pPr>
              <w:pStyle w:val="ListParagraph"/>
              <w:ind w:left="0"/>
              <w:jc w:val="both"/>
              <w:rPr>
                <w:sz w:val="18"/>
              </w:rPr>
            </w:pPr>
            <w:r w:rsidRPr="001077EC">
              <w:rPr>
                <w:sz w:val="18"/>
              </w:rPr>
              <w:t>S=Rc*</w:t>
            </w:r>
            <w:r w:rsidRPr="001077EC">
              <w:rPr>
                <w:sz w:val="18"/>
              </w:rPr>
              <w:sym w:font="Symbol" w:char="F071"/>
            </w:r>
          </w:p>
          <w:p w14:paraId="40622EA0" w14:textId="77777777" w:rsidR="006537CA" w:rsidRPr="001077EC" w:rsidRDefault="006537CA" w:rsidP="00676AC6">
            <w:pPr>
              <w:pStyle w:val="ListParagraph"/>
              <w:ind w:left="0"/>
              <w:jc w:val="both"/>
              <w:rPr>
                <w:sz w:val="18"/>
              </w:rPr>
            </w:pPr>
            <w:r w:rsidRPr="001077EC">
              <w:rPr>
                <w:sz w:val="18"/>
              </w:rPr>
              <w:t>Rc = s/</w:t>
            </w:r>
            <w:r w:rsidRPr="001077EC">
              <w:rPr>
                <w:sz w:val="18"/>
              </w:rPr>
              <w:sym w:font="Symbol" w:char="F071"/>
            </w:r>
            <w:r w:rsidRPr="001077EC">
              <w:rPr>
                <w:sz w:val="18"/>
              </w:rPr>
              <w:t xml:space="preserve"> = 7.5/(3*pi/4) = </w:t>
            </w:r>
            <w:r w:rsidRPr="001077EC">
              <w:rPr>
                <w:b/>
                <w:sz w:val="18"/>
              </w:rPr>
              <w:t>3.18mm</w:t>
            </w:r>
          </w:p>
        </w:tc>
        <w:tc>
          <w:tcPr>
            <w:tcW w:w="4535" w:type="dxa"/>
          </w:tcPr>
          <w:p w14:paraId="11A381F3" w14:textId="77777777" w:rsidR="006537CA" w:rsidRPr="001077EC" w:rsidRDefault="006537CA" w:rsidP="00676AC6">
            <w:pPr>
              <w:pStyle w:val="ListParagraph"/>
              <w:ind w:left="0"/>
              <w:jc w:val="both"/>
              <w:rPr>
                <w:sz w:val="18"/>
              </w:rPr>
            </w:pPr>
            <w:r w:rsidRPr="001077EC">
              <w:rPr>
                <w:b/>
                <w:sz w:val="18"/>
              </w:rPr>
              <w:t>7.5mm</w:t>
            </w:r>
            <w:r w:rsidRPr="001077EC">
              <w:rPr>
                <w:sz w:val="18"/>
              </w:rPr>
              <w:t>: distance between promontory (bony boundary of middle ear) and tympanic spine*</w:t>
            </w:r>
          </w:p>
        </w:tc>
      </w:tr>
    </w:tbl>
    <w:p w14:paraId="2FEF255E" w14:textId="113B9F43" w:rsidR="00C675D5" w:rsidRPr="00C675D5" w:rsidRDefault="00C675D5" w:rsidP="00C675D5">
      <w:bookmarkStart w:id="36" w:name="_Ref495181052"/>
      <w:r>
        <w:rPr>
          <w:noProof/>
          <w:lang w:bidi="ar-SA"/>
        </w:rPr>
        <w:lastRenderedPageBreak/>
        <w:drawing>
          <wp:anchor distT="0" distB="0" distL="114300" distR="114300" simplePos="0" relativeHeight="251686912" behindDoc="0" locked="0" layoutInCell="1" allowOverlap="1" wp14:anchorId="79562EAB" wp14:editId="1BC06DB3">
            <wp:simplePos x="0" y="0"/>
            <wp:positionH relativeFrom="column">
              <wp:posOffset>17145</wp:posOffset>
            </wp:positionH>
            <wp:positionV relativeFrom="paragraph">
              <wp:posOffset>285750</wp:posOffset>
            </wp:positionV>
            <wp:extent cx="2982595" cy="2078355"/>
            <wp:effectExtent l="0" t="0" r="0" b="0"/>
            <wp:wrapSquare wrapText="bothSides"/>
            <wp:docPr id="24" name="Picture 24" descr="Committee%20Meeting/arc%20length%20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rc%20length%20ran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2595" cy="207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AE27B" w14:textId="4121CA98" w:rsidR="005F2D9A" w:rsidRPr="005F2D9A" w:rsidRDefault="005F2D9A" w:rsidP="005F2D9A">
      <w:pPr>
        <w:pStyle w:val="Caption"/>
        <w:rPr>
          <w:b w:val="0"/>
          <w:color w:val="000000" w:themeColor="text1"/>
          <w:sz w:val="22"/>
          <w:szCs w:val="22"/>
        </w:rPr>
      </w:pPr>
      <w:r w:rsidRPr="00740A1A">
        <w:rPr>
          <w:color w:val="000000" w:themeColor="text1"/>
        </w:rPr>
        <w:t xml:space="preserve">Figure </w:t>
      </w:r>
      <w:r w:rsidRPr="00740A1A">
        <w:rPr>
          <w:color w:val="000000" w:themeColor="text1"/>
        </w:rPr>
        <w:fldChar w:fldCharType="begin"/>
      </w:r>
      <w:r w:rsidRPr="00740A1A">
        <w:rPr>
          <w:color w:val="000000" w:themeColor="text1"/>
        </w:rPr>
        <w:instrText xml:space="preserve"> SEQ Figure \* ARABIC </w:instrText>
      </w:r>
      <w:r w:rsidRPr="00740A1A">
        <w:rPr>
          <w:color w:val="000000" w:themeColor="text1"/>
        </w:rPr>
        <w:fldChar w:fldCharType="separate"/>
      </w:r>
      <w:r w:rsidR="00ED74C5">
        <w:rPr>
          <w:noProof/>
          <w:color w:val="000000" w:themeColor="text1"/>
        </w:rPr>
        <w:t>12</w:t>
      </w:r>
      <w:r w:rsidRPr="00740A1A">
        <w:rPr>
          <w:color w:val="000000" w:themeColor="text1"/>
        </w:rPr>
        <w:fldChar w:fldCharType="end"/>
      </w:r>
      <w:bookmarkEnd w:id="36"/>
      <w:r w:rsidRPr="00740A1A">
        <w:rPr>
          <w:color w:val="000000" w:themeColor="text1"/>
        </w:rPr>
        <w:t>:</w:t>
      </w:r>
      <w:r w:rsidRPr="005F2D9A">
        <w:rPr>
          <w:b w:val="0"/>
          <w:color w:val="000000" w:themeColor="text1"/>
        </w:rPr>
        <w:t xml:space="preserve"> Image showing middle ear anatomy. The </w:t>
      </w:r>
      <w:r w:rsidR="00C675D5">
        <w:rPr>
          <w:b w:val="0"/>
          <w:color w:val="000000" w:themeColor="text1"/>
        </w:rPr>
        <w:t>red</w:t>
      </w:r>
      <w:r w:rsidRPr="005F2D9A">
        <w:rPr>
          <w:b w:val="0"/>
          <w:color w:val="000000" w:themeColor="text1"/>
        </w:rPr>
        <w:t xml:space="preserve"> arrow shows the approximate distance between the tympanic spine and the promontory</w:t>
      </w:r>
      <w:r w:rsidR="001210CE">
        <w:rPr>
          <w:b w:val="0"/>
          <w:color w:val="000000" w:themeColor="text1"/>
        </w:rPr>
        <w:t xml:space="preserve"> </w:t>
      </w:r>
      <w:r w:rsidR="005F6A4C">
        <w:rPr>
          <w:b w:val="0"/>
          <w:color w:val="000000" w:themeColor="text1"/>
        </w:rPr>
        <w:fldChar w:fldCharType="begin" w:fldLock="1"/>
      </w:r>
      <w:r w:rsidR="00A85DF3">
        <w:rPr>
          <w:b w:val="0"/>
          <w:color w:val="000000" w:themeColor="text1"/>
        </w:rPr>
        <w:instrText>ADDIN CSL_CITATION { "citationItems" : [ { "id" : "ITEM-1", "itemData" : { "URL" : "https://www.slideshare.net/dr_razal/anatomy-of-middle-ear-54308120", "accessed" : { "date-parts" : [ [ "2017", "10", "7" ] ] }, "author" : [ { "dropping-particle" : "", "family" : "Sherif", "given" : "Razal M.", "non-dropping-particle" : "", "parse-names" : false, "suffix" : "" } ], "id" : "ITEM-1", "issued" : { "date-parts" : [ [ "2015" ] ] }, "page" : "4", "title" : "The Middle Ear Cleft", "type" : "webpage" }, "uris" : [ "http://www.mendeley.com/documents/?uuid=214c7857-430f-41d6-92ad-89743d1968b7" ] } ], "mendeley" : { "formattedCitation" : "[28]", "plainTextFormattedCitation" : "[28]", "previouslyFormattedCitation" : "[28]" }, "properties" : { "noteIndex" : 0 }, "schema" : "https://github.com/citation-style-language/schema/raw/master/csl-citation.json" }</w:instrText>
      </w:r>
      <w:r w:rsidR="005F6A4C">
        <w:rPr>
          <w:b w:val="0"/>
          <w:color w:val="000000" w:themeColor="text1"/>
        </w:rPr>
        <w:fldChar w:fldCharType="separate"/>
      </w:r>
      <w:r w:rsidR="00376A85" w:rsidRPr="00376A85">
        <w:rPr>
          <w:b w:val="0"/>
          <w:noProof/>
          <w:color w:val="000000" w:themeColor="text1"/>
        </w:rPr>
        <w:t>[28]</w:t>
      </w:r>
      <w:r w:rsidR="005F6A4C">
        <w:rPr>
          <w:b w:val="0"/>
          <w:color w:val="000000" w:themeColor="text1"/>
        </w:rPr>
        <w:fldChar w:fldCharType="end"/>
      </w:r>
      <w:r w:rsidRPr="005F2D9A">
        <w:rPr>
          <w:b w:val="0"/>
          <w:color w:val="000000" w:themeColor="text1"/>
        </w:rPr>
        <w:t>.</w:t>
      </w:r>
    </w:p>
    <w:p w14:paraId="77D14F09" w14:textId="65738A1F" w:rsidR="00C10080" w:rsidRDefault="00C10080" w:rsidP="002F13D2">
      <w:pPr>
        <w:pStyle w:val="Heading2"/>
        <w:rPr>
          <w:lang w:val="en-CA"/>
        </w:rPr>
      </w:pPr>
    </w:p>
    <w:p w14:paraId="33D21278" w14:textId="7CD06B41" w:rsidR="00C10080" w:rsidRDefault="00C10080" w:rsidP="002F13D2">
      <w:pPr>
        <w:pStyle w:val="Heading2"/>
        <w:rPr>
          <w:lang w:val="en-CA"/>
        </w:rPr>
      </w:pPr>
    </w:p>
    <w:p w14:paraId="1D1B455C" w14:textId="106D0CB1" w:rsidR="00C10080" w:rsidRDefault="00C10080" w:rsidP="002F13D2">
      <w:pPr>
        <w:pStyle w:val="Heading2"/>
        <w:rPr>
          <w:lang w:val="en-CA"/>
        </w:rPr>
      </w:pPr>
    </w:p>
    <w:p w14:paraId="2F70368E" w14:textId="77777777" w:rsidR="00DC194B" w:rsidRDefault="00DC194B" w:rsidP="002F13D2">
      <w:pPr>
        <w:pStyle w:val="Heading2"/>
        <w:rPr>
          <w:lang w:val="en-CA"/>
        </w:rPr>
      </w:pPr>
    </w:p>
    <w:p w14:paraId="7EE9A353" w14:textId="77777777" w:rsidR="00DC194B" w:rsidRDefault="00DC194B" w:rsidP="002F13D2">
      <w:pPr>
        <w:pStyle w:val="Heading2"/>
        <w:rPr>
          <w:lang w:val="en-CA"/>
        </w:rPr>
      </w:pPr>
    </w:p>
    <w:p w14:paraId="431DCC1F" w14:textId="74D2DC42" w:rsidR="002F13D2" w:rsidRDefault="00F05118" w:rsidP="002F13D2">
      <w:pPr>
        <w:pStyle w:val="Heading2"/>
        <w:rPr>
          <w:lang w:val="en-CA"/>
        </w:rPr>
      </w:pPr>
      <w:r>
        <w:rPr>
          <w:lang w:val="en-CA"/>
        </w:rPr>
        <w:t xml:space="preserve">3.1.3.2. </w:t>
      </w:r>
      <w:r w:rsidR="002F13D2">
        <w:rPr>
          <w:lang w:val="en-CA"/>
        </w:rPr>
        <w:t>Objective 2: Suction Instrument</w:t>
      </w:r>
    </w:p>
    <w:p w14:paraId="153D72B4" w14:textId="3EC7AC21" w:rsidR="007D26E9" w:rsidRDefault="00E429AB" w:rsidP="00E429AB">
      <w:pPr>
        <w:rPr>
          <w:b/>
        </w:rPr>
      </w:pPr>
      <w:r>
        <w:rPr>
          <w:noProof/>
          <w:lang w:bidi="ar-SA"/>
        </w:rPr>
        <mc:AlternateContent>
          <mc:Choice Requires="wpg">
            <w:drawing>
              <wp:anchor distT="0" distB="0" distL="114300" distR="114300" simplePos="0" relativeHeight="251692032" behindDoc="0" locked="0" layoutInCell="1" allowOverlap="1" wp14:anchorId="7EC23873" wp14:editId="403D32FC">
                <wp:simplePos x="0" y="0"/>
                <wp:positionH relativeFrom="column">
                  <wp:posOffset>1238250</wp:posOffset>
                </wp:positionH>
                <wp:positionV relativeFrom="paragraph">
                  <wp:posOffset>1161415</wp:posOffset>
                </wp:positionV>
                <wp:extent cx="4260850" cy="2947670"/>
                <wp:effectExtent l="0" t="0" r="6350" b="0"/>
                <wp:wrapSquare wrapText="bothSides"/>
                <wp:docPr id="9" name="Group 9"/>
                <wp:cNvGraphicFramePr/>
                <a:graphic xmlns:a="http://schemas.openxmlformats.org/drawingml/2006/main">
                  <a:graphicData uri="http://schemas.microsoft.com/office/word/2010/wordprocessingGroup">
                    <wpg:wgp>
                      <wpg:cNvGrpSpPr/>
                      <wpg:grpSpPr>
                        <a:xfrm>
                          <a:off x="0" y="0"/>
                          <a:ext cx="4260850" cy="2947670"/>
                          <a:chOff x="-598825" y="-1"/>
                          <a:chExt cx="4260962" cy="2948312"/>
                        </a:xfrm>
                      </wpg:grpSpPr>
                      <pic:pic xmlns:pic="http://schemas.openxmlformats.org/drawingml/2006/picture">
                        <pic:nvPicPr>
                          <pic:cNvPr id="27" name="Picture 27" descr="Committee%20Meeting/suction%20tool%20assembly.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98825" y="-1"/>
                            <a:ext cx="4260962" cy="2651108"/>
                          </a:xfrm>
                          <a:prstGeom prst="rect">
                            <a:avLst/>
                          </a:prstGeom>
                          <a:noFill/>
                          <a:ln>
                            <a:noFill/>
                          </a:ln>
                        </pic:spPr>
                      </pic:pic>
                      <wps:wsp>
                        <wps:cNvPr id="8" name="Text Box 8"/>
                        <wps:cNvSpPr txBox="1"/>
                        <wps:spPr>
                          <a:xfrm>
                            <a:off x="-147872" y="2741936"/>
                            <a:ext cx="3440430" cy="206375"/>
                          </a:xfrm>
                          <a:prstGeom prst="rect">
                            <a:avLst/>
                          </a:prstGeom>
                          <a:solidFill>
                            <a:prstClr val="white"/>
                          </a:solidFill>
                          <a:ln>
                            <a:noFill/>
                          </a:ln>
                          <a:effectLst/>
                        </wps:spPr>
                        <wps:txbx>
                          <w:txbxContent>
                            <w:p w14:paraId="3326F650" w14:textId="0EBAE7FD" w:rsidR="00E429AB" w:rsidRPr="003F1257" w:rsidRDefault="00E429AB" w:rsidP="00E429AB">
                              <w:pPr>
                                <w:pStyle w:val="Caption"/>
                                <w:rPr>
                                  <w:noProof/>
                                  <w:sz w:val="22"/>
                                  <w:szCs w:val="22"/>
                                </w:rPr>
                              </w:pPr>
                              <w:bookmarkStart w:id="37" w:name="_Ref495409572"/>
                              <w:r w:rsidRPr="00DC194B">
                                <w:rPr>
                                  <w:color w:val="auto"/>
                                </w:rPr>
                                <w:t xml:space="preserve">Figure </w:t>
                              </w:r>
                              <w:r w:rsidRPr="00DC194B">
                                <w:rPr>
                                  <w:color w:val="auto"/>
                                </w:rPr>
                                <w:fldChar w:fldCharType="begin"/>
                              </w:r>
                              <w:r w:rsidRPr="00DC194B">
                                <w:rPr>
                                  <w:color w:val="auto"/>
                                </w:rPr>
                                <w:instrText xml:space="preserve"> SEQ Figure \* ARABIC </w:instrText>
                              </w:r>
                              <w:r w:rsidRPr="00DC194B">
                                <w:rPr>
                                  <w:color w:val="auto"/>
                                </w:rPr>
                                <w:fldChar w:fldCharType="separate"/>
                              </w:r>
                              <w:r w:rsidRPr="00DC194B">
                                <w:rPr>
                                  <w:color w:val="auto"/>
                                </w:rPr>
                                <w:t>12</w:t>
                              </w:r>
                              <w:r w:rsidRPr="00DC194B">
                                <w:rPr>
                                  <w:color w:val="auto"/>
                                </w:rPr>
                                <w:fldChar w:fldCharType="end"/>
                              </w:r>
                              <w:bookmarkEnd w:id="37"/>
                              <w:r w:rsidRPr="00DC194B">
                                <w:rPr>
                                  <w:color w:val="auto"/>
                                </w:rPr>
                                <w:t>:</w:t>
                              </w:r>
                              <w:r w:rsidRPr="00E429AB">
                                <w:rPr>
                                  <w:b w:val="0"/>
                                  <w:color w:val="auto"/>
                                </w:rPr>
                                <w:t xml:space="preserve"> </w:t>
                              </w:r>
                              <w:r w:rsidRPr="00B71E14">
                                <w:rPr>
                                  <w:b w:val="0"/>
                                  <w:color w:val="auto"/>
                                </w:rPr>
                                <w:t>Outlines the components in the suction tool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23873" id="Group_x0020_9" o:spid="_x0000_s1044" style="position:absolute;margin-left:97.5pt;margin-top:91.45pt;width:335.5pt;height:232.1pt;z-index:251692032;mso-width-relative:margin;mso-height-relative:margin" coordorigin="-598825,-1" coordsize="4260962,29483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">
                <v:shape id="Picture_x0020_27" o:spid="_x0000_s1045" type="#_x0000_t75" alt="Committee%20Meeting/suction%20tool%20assembly.png" style="position:absolute;left:-598825;top:-1;width:4260962;height:2651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c&#10;apDDAAAA2wAAAA8AAABkcnMvZG93bnJldi54bWxEj8FqwzAQRO+B/oPYQi+hkeNAUlzLoWlayLWO&#10;L7kt1tY2tVZGUmz376tAoMdhZt4w+X42vRjJ+c6ygvUqAUFcW91xo6A6fz6/gPABWWNvmRT8kod9&#10;8bDIMdN24i8ay9CICGGfoYI2hCGT0tctGfQrOxBH79s6gyFK10jtcIpw08s0SbbSYMdxocWB3luq&#10;f8qrUXA8Hz6OQWt2KU/LTdVcq/GyVOrpcX57BRFoDv/he/ukFaQ7uH2JP0AW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pxqkMMAAADbAAAADwAAAAAAAAAAAAAAAACcAgAA&#10;ZHJzL2Rvd25yZXYueG1sUEsFBgAAAAAEAAQA9wAAAIwDAAAAAA==&#10;">
                  <v:imagedata r:id="rId28" o:title="Committee%20Meeting/suction%20tool%20assembly.png"/>
                  <v:path arrowok="t"/>
                </v:shape>
                <v:shape id="Text_x0020_Box_x0020_8" o:spid="_x0000_s1046" type="#_x0000_t202" style="position:absolute;left:-147872;top:2741936;width:3440430;height:2063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x6kvgAA&#10;ANoAAAAPAAAAZHJzL2Rvd25yZXYueG1sRE/LisIwFN0L/kO4ghsZU12IVKOML3ChC6u4vjR32jLN&#10;TUmirX9vFoLLw3kv152pxZOcrywrmIwTEMS51RUXCm7Xw88chA/IGmvLpOBFHtarfm+JqbYtX+iZ&#10;hULEEPYpKihDaFIpfV6SQT+2DXHk/qwzGCJ0hdQO2xhuajlNkpk0WHFsKLGhbUn5f/YwCmY792gv&#10;vB3tbvsTnptiet+87koNB93vAkSgLnzFH/dRK4hb45V4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v98epL4AAADaAAAADwAAAAAAAAAAAAAAAACXAgAAZHJzL2Rvd25yZXYu&#10;eG1sUEsFBgAAAAAEAAQA9QAAAIIDAAAAAA==&#10;" stroked="f">
                  <v:textbox inset="0,0,0,0">
                    <w:txbxContent>
                      <w:p w14:paraId="3326F650" w14:textId="0EBAE7FD" w:rsidR="00E429AB" w:rsidRPr="003F1257" w:rsidRDefault="00E429AB" w:rsidP="00E429AB">
                        <w:pPr>
                          <w:pStyle w:val="Caption"/>
                          <w:rPr>
                            <w:noProof/>
                            <w:sz w:val="22"/>
                            <w:szCs w:val="22"/>
                          </w:rPr>
                        </w:pPr>
                        <w:bookmarkStart w:id="40" w:name="_Ref495409572"/>
                        <w:r w:rsidRPr="00DC194B">
                          <w:rPr>
                            <w:color w:val="auto"/>
                          </w:rPr>
                          <w:t xml:space="preserve">Figure </w:t>
                        </w:r>
                        <w:r w:rsidRPr="00DC194B">
                          <w:rPr>
                            <w:color w:val="auto"/>
                          </w:rPr>
                          <w:fldChar w:fldCharType="begin"/>
                        </w:r>
                        <w:r w:rsidRPr="00DC194B">
                          <w:rPr>
                            <w:color w:val="auto"/>
                          </w:rPr>
                          <w:instrText xml:space="preserve"> SEQ Figure \* ARABIC </w:instrText>
                        </w:r>
                        <w:r w:rsidRPr="00DC194B">
                          <w:rPr>
                            <w:color w:val="auto"/>
                          </w:rPr>
                          <w:fldChar w:fldCharType="separate"/>
                        </w:r>
                        <w:r w:rsidRPr="00DC194B">
                          <w:rPr>
                            <w:color w:val="auto"/>
                          </w:rPr>
                          <w:t>12</w:t>
                        </w:r>
                        <w:r w:rsidRPr="00DC194B">
                          <w:rPr>
                            <w:color w:val="auto"/>
                          </w:rPr>
                          <w:fldChar w:fldCharType="end"/>
                        </w:r>
                        <w:bookmarkEnd w:id="40"/>
                        <w:r w:rsidRPr="00DC194B">
                          <w:rPr>
                            <w:color w:val="auto"/>
                          </w:rPr>
                          <w:t>:</w:t>
                        </w:r>
                        <w:r w:rsidRPr="00E429AB">
                          <w:rPr>
                            <w:b w:val="0"/>
                            <w:color w:val="auto"/>
                          </w:rPr>
                          <w:t xml:space="preserve"> </w:t>
                        </w:r>
                        <w:r w:rsidRPr="00B71E14">
                          <w:rPr>
                            <w:b w:val="0"/>
                            <w:color w:val="auto"/>
                          </w:rPr>
                          <w:t>Outlines the components in the suction tool prototype.</w:t>
                        </w:r>
                      </w:p>
                    </w:txbxContent>
                  </v:textbox>
                </v:shape>
                <w10:wrap type="square"/>
              </v:group>
            </w:pict>
          </mc:Fallback>
        </mc:AlternateContent>
      </w:r>
      <w:r w:rsidR="00C91AC0">
        <w:rPr>
          <w:lang w:val="en-CA"/>
        </w:rPr>
        <w:tab/>
      </w:r>
      <w:r w:rsidR="00E173B1">
        <w:rPr>
          <w:lang w:val="en-CA"/>
        </w:rPr>
        <w:t xml:space="preserve">This instrument incorporates the wrist, and is therefore steerable, with the added functionality of suction. Plastic tubing is attached to the shaft and runs along the handle of the instrument and terminates at a connector which is connected to a luer lock. The luer lock allows the suction instrument to be connected to the suction port in the operating room. The zoomed in section of </w:t>
      </w:r>
      <w:r>
        <w:rPr>
          <w:lang w:val="en-CA"/>
        </w:rPr>
        <w:fldChar w:fldCharType="begin"/>
      </w:r>
      <w:r>
        <w:rPr>
          <w:lang w:val="en-CA"/>
        </w:rPr>
        <w:instrText xml:space="preserve"> REF _Ref495409572 \h </w:instrText>
      </w:r>
      <w:r w:rsidR="00C91AC0">
        <w:rPr>
          <w:lang w:val="en-CA"/>
        </w:rPr>
        <w:instrText xml:space="preserve"> \* MERGEFORMAT </w:instrText>
      </w:r>
      <w:r>
        <w:rPr>
          <w:lang w:val="en-CA"/>
        </w:rPr>
      </w:r>
      <w:r>
        <w:rPr>
          <w:lang w:val="en-CA"/>
        </w:rPr>
        <w:fldChar w:fldCharType="separate"/>
      </w:r>
      <w:r w:rsidRPr="00C91AC0">
        <w:rPr>
          <w:lang w:val="en-CA"/>
        </w:rPr>
        <w:t>Figure 12</w:t>
      </w:r>
      <w:r>
        <w:rPr>
          <w:lang w:val="en-CA"/>
        </w:rPr>
        <w:fldChar w:fldCharType="end"/>
      </w:r>
      <w:r>
        <w:rPr>
          <w:lang w:val="en-CA"/>
        </w:rPr>
        <w:t xml:space="preserve"> </w:t>
      </w:r>
      <w:r w:rsidR="00E173B1">
        <w:rPr>
          <w:lang w:val="en-CA"/>
        </w:rPr>
        <w:t>shows that the ca</w:t>
      </w:r>
      <w:r w:rsidR="00EE0122">
        <w:rPr>
          <w:lang w:val="en-CA"/>
        </w:rPr>
        <w:t>ble exits the tubing and is accessible to be</w:t>
      </w:r>
      <w:r w:rsidR="00E173B1">
        <w:rPr>
          <w:lang w:val="en-CA"/>
        </w:rPr>
        <w:t xml:space="preserve"> secured in the </w:t>
      </w:r>
      <w:r w:rsidR="00197B94">
        <w:rPr>
          <w:lang w:val="en-CA"/>
        </w:rPr>
        <w:t>finger</w:t>
      </w:r>
      <w:r w:rsidR="00E173B1">
        <w:rPr>
          <w:lang w:val="en-CA"/>
        </w:rPr>
        <w:t xml:space="preserve"> piece. The suction instrument is able to suction liquid. Further testing will compare the suction power with the 19 gauge sucker and Panetti instruments. </w:t>
      </w:r>
      <w:bookmarkStart w:id="38" w:name="_Ref494934201"/>
    </w:p>
    <w:bookmarkEnd w:id="38"/>
    <w:p w14:paraId="05D08D02" w14:textId="56537D8C" w:rsidR="00E173B1" w:rsidRDefault="00E173B1" w:rsidP="007D26E9">
      <w:pPr>
        <w:pStyle w:val="Caption"/>
        <w:jc w:val="both"/>
        <w:rPr>
          <w:b w:val="0"/>
          <w:color w:val="auto"/>
        </w:rPr>
      </w:pPr>
    </w:p>
    <w:p w14:paraId="7D8FF999" w14:textId="110BE8FE" w:rsidR="00626B94" w:rsidRDefault="00626B94" w:rsidP="007D26E9">
      <w:pPr>
        <w:pStyle w:val="Heading2"/>
        <w:rPr>
          <w:lang w:val="en-CA"/>
        </w:rPr>
      </w:pPr>
    </w:p>
    <w:p w14:paraId="6A3429BE" w14:textId="77777777" w:rsidR="00626B94" w:rsidRDefault="00626B94" w:rsidP="007D26E9">
      <w:pPr>
        <w:pStyle w:val="Heading2"/>
        <w:rPr>
          <w:lang w:val="en-CA"/>
        </w:rPr>
      </w:pPr>
    </w:p>
    <w:p w14:paraId="399C81EC" w14:textId="77777777" w:rsidR="00E429AB" w:rsidRDefault="00E429AB" w:rsidP="007D26E9">
      <w:pPr>
        <w:pStyle w:val="Heading2"/>
        <w:rPr>
          <w:lang w:val="en-CA"/>
        </w:rPr>
      </w:pPr>
    </w:p>
    <w:p w14:paraId="4430FB3F" w14:textId="77777777" w:rsidR="00E429AB" w:rsidRDefault="00E429AB" w:rsidP="007D26E9">
      <w:pPr>
        <w:pStyle w:val="Heading2"/>
        <w:rPr>
          <w:lang w:val="en-CA"/>
        </w:rPr>
      </w:pPr>
    </w:p>
    <w:p w14:paraId="262388CA" w14:textId="77777777" w:rsidR="00E429AB" w:rsidRDefault="00E429AB" w:rsidP="007D26E9">
      <w:pPr>
        <w:pStyle w:val="Heading2"/>
        <w:rPr>
          <w:lang w:val="en-CA"/>
        </w:rPr>
      </w:pPr>
    </w:p>
    <w:p w14:paraId="019C95F1" w14:textId="4E96ECBE" w:rsidR="00E429AB" w:rsidRDefault="00E429AB" w:rsidP="007D26E9">
      <w:pPr>
        <w:pStyle w:val="Heading2"/>
        <w:rPr>
          <w:lang w:val="en-CA"/>
        </w:rPr>
      </w:pPr>
    </w:p>
    <w:p w14:paraId="642B9AC4" w14:textId="77777777" w:rsidR="00DC194B" w:rsidRDefault="00DC194B" w:rsidP="007D26E9">
      <w:pPr>
        <w:pStyle w:val="Heading2"/>
        <w:rPr>
          <w:lang w:val="en-CA"/>
        </w:rPr>
      </w:pPr>
    </w:p>
    <w:p w14:paraId="77DD3587" w14:textId="77777777" w:rsidR="00DC194B" w:rsidRDefault="00DC194B" w:rsidP="007D26E9">
      <w:pPr>
        <w:pStyle w:val="Heading2"/>
        <w:rPr>
          <w:lang w:val="en-CA"/>
        </w:rPr>
      </w:pPr>
    </w:p>
    <w:p w14:paraId="7C5B848F" w14:textId="77777777" w:rsidR="00DC194B" w:rsidRDefault="00DC194B" w:rsidP="007D26E9">
      <w:pPr>
        <w:pStyle w:val="Heading2"/>
        <w:rPr>
          <w:lang w:val="en-CA"/>
        </w:rPr>
      </w:pPr>
    </w:p>
    <w:p w14:paraId="5DF9605A" w14:textId="77777777" w:rsidR="00DC194B" w:rsidRDefault="00DC194B" w:rsidP="007D26E9">
      <w:pPr>
        <w:pStyle w:val="Heading2"/>
        <w:rPr>
          <w:lang w:val="en-CA"/>
        </w:rPr>
      </w:pPr>
    </w:p>
    <w:p w14:paraId="0B4E0534" w14:textId="31F843DC" w:rsidR="007D26E9" w:rsidRDefault="007D26E9" w:rsidP="007D26E9">
      <w:pPr>
        <w:pStyle w:val="Heading2"/>
        <w:rPr>
          <w:lang w:val="en-CA"/>
        </w:rPr>
      </w:pPr>
      <w:r>
        <w:rPr>
          <w:lang w:val="en-CA"/>
        </w:rPr>
        <w:lastRenderedPageBreak/>
        <w:t xml:space="preserve">3.1.3.3. Objective 3: Laser </w:t>
      </w:r>
      <w:r w:rsidR="00E805B0">
        <w:rPr>
          <w:lang w:val="en-CA"/>
        </w:rPr>
        <w:t xml:space="preserve">Fibre </w:t>
      </w:r>
      <w:r>
        <w:rPr>
          <w:lang w:val="en-CA"/>
        </w:rPr>
        <w:t>Instrument</w:t>
      </w:r>
    </w:p>
    <w:p w14:paraId="12FFA226" w14:textId="6BCDBF83" w:rsidR="00CA655F" w:rsidRPr="00754889" w:rsidRDefault="00DC194B" w:rsidP="00754889">
      <w:r>
        <w:rPr>
          <w:b/>
          <w:noProof/>
          <w:lang w:bidi="ar-SA"/>
        </w:rPr>
        <mc:AlternateContent>
          <mc:Choice Requires="wpg">
            <w:drawing>
              <wp:anchor distT="0" distB="0" distL="114300" distR="114300" simplePos="0" relativeHeight="251695104" behindDoc="0" locked="0" layoutInCell="1" allowOverlap="1" wp14:anchorId="1C4CAC67" wp14:editId="06D9C7EA">
                <wp:simplePos x="0" y="0"/>
                <wp:positionH relativeFrom="column">
                  <wp:posOffset>1234440</wp:posOffset>
                </wp:positionH>
                <wp:positionV relativeFrom="paragraph">
                  <wp:posOffset>459740</wp:posOffset>
                </wp:positionV>
                <wp:extent cx="4655820" cy="2121535"/>
                <wp:effectExtent l="0" t="0" r="0" b="12065"/>
                <wp:wrapSquare wrapText="bothSides"/>
                <wp:docPr id="26" name="Group 26"/>
                <wp:cNvGraphicFramePr/>
                <a:graphic xmlns:a="http://schemas.openxmlformats.org/drawingml/2006/main">
                  <a:graphicData uri="http://schemas.microsoft.com/office/word/2010/wordprocessingGroup">
                    <wpg:wgp>
                      <wpg:cNvGrpSpPr/>
                      <wpg:grpSpPr>
                        <a:xfrm>
                          <a:off x="0" y="0"/>
                          <a:ext cx="4655820" cy="2121535"/>
                          <a:chOff x="-82634" y="-8229"/>
                          <a:chExt cx="4659630" cy="2122354"/>
                        </a:xfrm>
                      </wpg:grpSpPr>
                      <pic:pic xmlns:pic="http://schemas.openxmlformats.org/drawingml/2006/picture">
                        <pic:nvPicPr>
                          <pic:cNvPr id="25" name="Picture 25" descr="Committee%20Meeting/laser%20tool%20assembly.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190" y="-8229"/>
                            <a:ext cx="4187810" cy="1835947"/>
                          </a:xfrm>
                          <a:prstGeom prst="rect">
                            <a:avLst/>
                          </a:prstGeom>
                          <a:noFill/>
                          <a:ln>
                            <a:noFill/>
                          </a:ln>
                        </pic:spPr>
                      </pic:pic>
                      <wps:wsp>
                        <wps:cNvPr id="11" name="Text Box 11"/>
                        <wps:cNvSpPr txBox="1"/>
                        <wps:spPr>
                          <a:xfrm>
                            <a:off x="-82634" y="1826470"/>
                            <a:ext cx="4659630" cy="287655"/>
                          </a:xfrm>
                          <a:prstGeom prst="rect">
                            <a:avLst/>
                          </a:prstGeom>
                          <a:solidFill>
                            <a:prstClr val="white"/>
                          </a:solidFill>
                          <a:ln>
                            <a:noFill/>
                          </a:ln>
                          <a:effectLst/>
                        </wps:spPr>
                        <wps:txbx>
                          <w:txbxContent>
                            <w:p w14:paraId="026C4BD3" w14:textId="3F3DA0B4" w:rsidR="00DC194B" w:rsidRPr="00DC194B" w:rsidRDefault="00DC194B" w:rsidP="00DC194B">
                              <w:pPr>
                                <w:pStyle w:val="Caption"/>
                                <w:rPr>
                                  <w:b w:val="0"/>
                                  <w:noProof/>
                                  <w:color w:val="000000" w:themeColor="text1"/>
                                </w:rPr>
                              </w:pPr>
                              <w:bookmarkStart w:id="39" w:name="_Ref495410362"/>
                              <w:r w:rsidRPr="00DC194B">
                                <w:rPr>
                                  <w:color w:val="000000" w:themeColor="text1"/>
                                </w:rPr>
                                <w:t xml:space="preserve">Figure </w:t>
                              </w:r>
                              <w:r w:rsidRPr="00DC194B">
                                <w:rPr>
                                  <w:color w:val="000000" w:themeColor="text1"/>
                                </w:rPr>
                                <w:fldChar w:fldCharType="begin"/>
                              </w:r>
                              <w:r w:rsidRPr="00DC194B">
                                <w:rPr>
                                  <w:color w:val="000000" w:themeColor="text1"/>
                                </w:rPr>
                                <w:instrText xml:space="preserve"> SEQ Figure \* ARABIC </w:instrText>
                              </w:r>
                              <w:r w:rsidRPr="00DC194B">
                                <w:rPr>
                                  <w:color w:val="000000" w:themeColor="text1"/>
                                </w:rPr>
                                <w:fldChar w:fldCharType="separate"/>
                              </w:r>
                              <w:r w:rsidRPr="00DC194B">
                                <w:rPr>
                                  <w:noProof/>
                                  <w:color w:val="000000" w:themeColor="text1"/>
                                </w:rPr>
                                <w:t>13</w:t>
                              </w:r>
                              <w:r w:rsidRPr="00DC194B">
                                <w:rPr>
                                  <w:color w:val="000000" w:themeColor="text1"/>
                                </w:rPr>
                                <w:fldChar w:fldCharType="end"/>
                              </w:r>
                              <w:bookmarkEnd w:id="39"/>
                              <w:r w:rsidRPr="00DC194B">
                                <w:rPr>
                                  <w:color w:val="000000" w:themeColor="text1"/>
                                </w:rPr>
                                <w:t>:</w:t>
                              </w:r>
                              <w:r w:rsidRPr="00DC194B">
                                <w:rPr>
                                  <w:b w:val="0"/>
                                  <w:color w:val="000000" w:themeColor="text1"/>
                                </w:rPr>
                                <w:t xml:space="preserve"> Outlines the components in the laser fibre tool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C4CAC67" id="Group_x0020_26" o:spid="_x0000_s1047" style="position:absolute;margin-left:97.2pt;margin-top:36.2pt;width:366.6pt;height:167.05pt;z-index:251695104;mso-height-relative:margin" coordorigin="-82634,-8229" coordsize="4659630,21223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">
                <v:shape id="Picture_x0020_25" o:spid="_x0000_s1048" type="#_x0000_t75" alt="Committee%20Meeting/laser%20tool%20assembly.png" style="position:absolute;left:-3190;top:-8229;width:4187810;height:18359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2x&#10;YgnEAAAA2wAAAA8AAABkcnMvZG93bnJldi54bWxEj09rwkAUxO9Cv8PyCt50E61SUlcRQdCb/wjt&#10;7TX7moRm34bdrUY/fVcQPA4z8xtmtuhMI87kfG1ZQTpMQBAXVtdcKjgd14N3ED4ga2wsk4IreVjM&#10;X3ozzLS98J7Oh1CKCGGfoYIqhDaT0hcVGfRD2xJH78c6gyFKV0rt8BLhppGjJJlKgzXHhQpbWlVU&#10;/B7+jILcp+N0fwtvn7y6fe+W7ovX+Vap/mu3/AARqAvP8KO90QpGE7h/iT9Azv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2xYgnEAAAA2wAAAA8AAAAAAAAAAAAAAAAAnAIA&#10;AGRycy9kb3ducmV2LnhtbFBLBQYAAAAABAAEAPcAAACNAwAAAAA=&#10;">
                  <v:imagedata r:id="rId30" o:title="Committee%20Meeting/laser%20tool%20assembly.png"/>
                  <v:path arrowok="t"/>
                </v:shape>
                <v:shape id="Text_x0020_Box_x0020_11" o:spid="_x0000_s1049" type="#_x0000_t202" style="position:absolute;left:-82634;top:1826470;width:465963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PT5dwwAA&#10;ANsAAAAPAAAAZHJzL2Rvd25yZXYueG1sRE9NawIxEL0X+h/CFLyUmtWKlNUoIi1YL+LqxduwGTfb&#10;biZLktX135tCwds83ufMl71txIV8qB0rGA0zEMSl0zVXCo6Hr7cPECEia2wck4IbBVgunp/mmGt3&#10;5T1diliJFMIhRwUmxjaXMpSGLIaha4kTd3beYkzQV1J7vKZw28hxlk2lxZpTg8GW1obK36KzCnaT&#10;0868dufP7Wry7r+P3Xr6UxVKDV761QxEpD4+xP/ujU7zR/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PT5dwwAAANsAAAAPAAAAAAAAAAAAAAAAAJcCAABkcnMvZG93&#10;bnJldi54bWxQSwUGAAAAAAQABAD1AAAAhwMAAAAA&#10;" stroked="f">
                  <v:textbox style="mso-fit-shape-to-text:t" inset="0,0,0,0">
                    <w:txbxContent>
                      <w:p w14:paraId="026C4BD3" w14:textId="3F3DA0B4" w:rsidR="00DC194B" w:rsidRPr="00DC194B" w:rsidRDefault="00DC194B" w:rsidP="00DC194B">
                        <w:pPr>
                          <w:pStyle w:val="Caption"/>
                          <w:rPr>
                            <w:b w:val="0"/>
                            <w:noProof/>
                            <w:color w:val="000000" w:themeColor="text1"/>
                          </w:rPr>
                        </w:pPr>
                        <w:bookmarkStart w:id="43" w:name="_Ref495410362"/>
                        <w:r w:rsidRPr="00DC194B">
                          <w:rPr>
                            <w:color w:val="000000" w:themeColor="text1"/>
                          </w:rPr>
                          <w:t xml:space="preserve">Figure </w:t>
                        </w:r>
                        <w:r w:rsidRPr="00DC194B">
                          <w:rPr>
                            <w:color w:val="000000" w:themeColor="text1"/>
                          </w:rPr>
                          <w:fldChar w:fldCharType="begin"/>
                        </w:r>
                        <w:r w:rsidRPr="00DC194B">
                          <w:rPr>
                            <w:color w:val="000000" w:themeColor="text1"/>
                          </w:rPr>
                          <w:instrText xml:space="preserve"> SEQ Figure \* ARABIC </w:instrText>
                        </w:r>
                        <w:r w:rsidRPr="00DC194B">
                          <w:rPr>
                            <w:color w:val="000000" w:themeColor="text1"/>
                          </w:rPr>
                          <w:fldChar w:fldCharType="separate"/>
                        </w:r>
                        <w:r w:rsidRPr="00DC194B">
                          <w:rPr>
                            <w:noProof/>
                            <w:color w:val="000000" w:themeColor="text1"/>
                          </w:rPr>
                          <w:t>13</w:t>
                        </w:r>
                        <w:r w:rsidRPr="00DC194B">
                          <w:rPr>
                            <w:color w:val="000000" w:themeColor="text1"/>
                          </w:rPr>
                          <w:fldChar w:fldCharType="end"/>
                        </w:r>
                        <w:bookmarkEnd w:id="43"/>
                        <w:r w:rsidRPr="00DC194B">
                          <w:rPr>
                            <w:color w:val="000000" w:themeColor="text1"/>
                          </w:rPr>
                          <w:t>:</w:t>
                        </w:r>
                        <w:r w:rsidRPr="00DC194B">
                          <w:rPr>
                            <w:b w:val="0"/>
                            <w:color w:val="000000" w:themeColor="text1"/>
                          </w:rPr>
                          <w:t xml:space="preserve"> Outlines the components in the laser </w:t>
                        </w:r>
                        <w:proofErr w:type="spellStart"/>
                        <w:r w:rsidRPr="00DC194B">
                          <w:rPr>
                            <w:b w:val="0"/>
                            <w:color w:val="000000" w:themeColor="text1"/>
                          </w:rPr>
                          <w:t>fibre</w:t>
                        </w:r>
                        <w:proofErr w:type="spellEnd"/>
                        <w:r w:rsidRPr="00DC194B">
                          <w:rPr>
                            <w:b w:val="0"/>
                            <w:color w:val="000000" w:themeColor="text1"/>
                          </w:rPr>
                          <w:t xml:space="preserve"> tool prototype.</w:t>
                        </w:r>
                      </w:p>
                    </w:txbxContent>
                  </v:textbox>
                </v:shape>
                <w10:wrap type="square"/>
              </v:group>
            </w:pict>
          </mc:Fallback>
        </mc:AlternateContent>
      </w:r>
      <w:r w:rsidR="007D26E9">
        <w:tab/>
        <w:t>This instrument is manufactured similar to the suction tool prototype but instead of the tubing running along the ha</w:t>
      </w:r>
      <w:r w:rsidR="00CA655F">
        <w:t xml:space="preserve">ndle, it provides a channel for the laser fibre to be fed through to the tip. </w:t>
      </w:r>
      <w:r w:rsidR="007D26E9">
        <w:t xml:space="preserve"> </w:t>
      </w:r>
    </w:p>
    <w:p w14:paraId="7D9DAAE0" w14:textId="4067DE73" w:rsidR="00B71E14" w:rsidRPr="00DC194B" w:rsidRDefault="00B71E14" w:rsidP="00DC194B">
      <w:pPr>
        <w:pStyle w:val="Caption"/>
        <w:jc w:val="both"/>
        <w:rPr>
          <w:b w:val="0"/>
          <w:color w:val="auto"/>
        </w:rPr>
      </w:pPr>
    </w:p>
    <w:p w14:paraId="323CEC51" w14:textId="4179C8B5" w:rsidR="00740A1A" w:rsidRDefault="00740A1A" w:rsidP="009B5E8A">
      <w:pPr>
        <w:pStyle w:val="Heading2"/>
        <w:rPr>
          <w:lang w:val="en-CA"/>
        </w:rPr>
      </w:pPr>
    </w:p>
    <w:p w14:paraId="46474866" w14:textId="2AE735C4" w:rsidR="00754889" w:rsidRDefault="00754889" w:rsidP="009B5E8A">
      <w:pPr>
        <w:pStyle w:val="Heading2"/>
        <w:rPr>
          <w:lang w:val="en-CA"/>
        </w:rPr>
      </w:pPr>
    </w:p>
    <w:p w14:paraId="37B15E14" w14:textId="1D2D7076" w:rsidR="00754889" w:rsidRDefault="00754889" w:rsidP="009B5E8A">
      <w:pPr>
        <w:pStyle w:val="Heading2"/>
        <w:rPr>
          <w:lang w:val="en-CA"/>
        </w:rPr>
      </w:pPr>
    </w:p>
    <w:p w14:paraId="2A72E3C2" w14:textId="54A26DE1" w:rsidR="00754889" w:rsidRDefault="00754889" w:rsidP="009B5E8A">
      <w:pPr>
        <w:pStyle w:val="Heading2"/>
        <w:rPr>
          <w:lang w:val="en-CA"/>
        </w:rPr>
      </w:pPr>
    </w:p>
    <w:p w14:paraId="01B63B83" w14:textId="77777777" w:rsidR="00DC194B" w:rsidRDefault="00DC194B" w:rsidP="009B5E8A">
      <w:pPr>
        <w:pStyle w:val="Heading2"/>
        <w:rPr>
          <w:lang w:val="en-CA"/>
        </w:rPr>
      </w:pPr>
    </w:p>
    <w:p w14:paraId="5C14188E" w14:textId="77777777" w:rsidR="00DC194B" w:rsidRDefault="00DC194B" w:rsidP="009B5E8A">
      <w:pPr>
        <w:pStyle w:val="Heading2"/>
        <w:rPr>
          <w:lang w:val="en-CA"/>
        </w:rPr>
      </w:pPr>
    </w:p>
    <w:p w14:paraId="562C6B92" w14:textId="7E47CDDF" w:rsidR="009B5E8A" w:rsidRDefault="009B5E8A" w:rsidP="009B5E8A">
      <w:pPr>
        <w:pStyle w:val="Heading2"/>
        <w:rPr>
          <w:lang w:val="en-CA"/>
        </w:rPr>
      </w:pPr>
      <w:r>
        <w:rPr>
          <w:lang w:val="en-CA"/>
        </w:rPr>
        <w:t>3.1.3.4. Objective 4: Dissection-Enabled Instrument Tip</w:t>
      </w:r>
    </w:p>
    <w:p w14:paraId="41A0E95C" w14:textId="63BA7488" w:rsidR="00B71E14" w:rsidRDefault="00296DB7" w:rsidP="00553FD1">
      <w:pPr>
        <w:ind w:firstLine="720"/>
      </w:pPr>
      <w:r>
        <w:rPr>
          <w:noProof/>
          <w:lang w:bidi="ar-SA"/>
        </w:rPr>
        <mc:AlternateContent>
          <mc:Choice Requires="wpg">
            <w:drawing>
              <wp:anchor distT="0" distB="0" distL="114300" distR="114300" simplePos="0" relativeHeight="251698176" behindDoc="0" locked="0" layoutInCell="1" allowOverlap="1" wp14:anchorId="0EE243B1" wp14:editId="6BD711BB">
                <wp:simplePos x="0" y="0"/>
                <wp:positionH relativeFrom="column">
                  <wp:posOffset>-62865</wp:posOffset>
                </wp:positionH>
                <wp:positionV relativeFrom="paragraph">
                  <wp:posOffset>808355</wp:posOffset>
                </wp:positionV>
                <wp:extent cx="4876165" cy="1463040"/>
                <wp:effectExtent l="0" t="0" r="635" b="10160"/>
                <wp:wrapSquare wrapText="bothSides"/>
                <wp:docPr id="30" name="Group 30"/>
                <wp:cNvGraphicFramePr/>
                <a:graphic xmlns:a="http://schemas.openxmlformats.org/drawingml/2006/main">
                  <a:graphicData uri="http://schemas.microsoft.com/office/word/2010/wordprocessingGroup">
                    <wpg:wgp>
                      <wpg:cNvGrpSpPr/>
                      <wpg:grpSpPr>
                        <a:xfrm>
                          <a:off x="0" y="0"/>
                          <a:ext cx="4876165" cy="1463040"/>
                          <a:chOff x="0" y="0"/>
                          <a:chExt cx="4876165" cy="1463313"/>
                        </a:xfrm>
                      </wpg:grpSpPr>
                      <pic:pic xmlns:pic="http://schemas.openxmlformats.org/drawingml/2006/picture">
                        <pic:nvPicPr>
                          <pic:cNvPr id="12" name="Picture 12" descr="C:\Users\arushri swarup\Documents\GitHub\Grad-School\Committee Meeting\tip zoomed in.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165" cy="1120140"/>
                          </a:xfrm>
                          <a:prstGeom prst="rect">
                            <a:avLst/>
                          </a:prstGeom>
                          <a:noFill/>
                          <a:ln w="9525">
                            <a:noFill/>
                            <a:miter lim="800000"/>
                            <a:headEnd/>
                            <a:tailEnd/>
                          </a:ln>
                        </pic:spPr>
                      </pic:pic>
                      <wps:wsp>
                        <wps:cNvPr id="29" name="Text Box 29"/>
                        <wps:cNvSpPr txBox="1"/>
                        <wps:spPr>
                          <a:xfrm>
                            <a:off x="0" y="1175658"/>
                            <a:ext cx="4876165" cy="287655"/>
                          </a:xfrm>
                          <a:prstGeom prst="rect">
                            <a:avLst/>
                          </a:prstGeom>
                          <a:solidFill>
                            <a:prstClr val="white"/>
                          </a:solidFill>
                          <a:ln>
                            <a:noFill/>
                          </a:ln>
                          <a:effectLst/>
                        </wps:spPr>
                        <wps:txbx>
                          <w:txbxContent>
                            <w:p w14:paraId="19B67513" w14:textId="5C59552A" w:rsidR="00296DB7" w:rsidRPr="00296DB7" w:rsidRDefault="00296DB7" w:rsidP="00296DB7">
                              <w:pPr>
                                <w:pStyle w:val="Caption"/>
                                <w:rPr>
                                  <w:b w:val="0"/>
                                  <w:noProof/>
                                  <w:color w:val="000000" w:themeColor="text1"/>
                                  <w:sz w:val="22"/>
                                  <w:szCs w:val="22"/>
                                </w:rPr>
                              </w:pPr>
                              <w:bookmarkStart w:id="40" w:name="_Ref495409869"/>
                              <w:r w:rsidRPr="00296DB7">
                                <w:rPr>
                                  <w:color w:val="000000" w:themeColor="text1"/>
                                </w:rPr>
                                <w:t xml:space="preserve">Figure </w:t>
                              </w:r>
                              <w:r w:rsidRPr="00296DB7">
                                <w:rPr>
                                  <w:color w:val="000000" w:themeColor="text1"/>
                                </w:rPr>
                                <w:fldChar w:fldCharType="begin"/>
                              </w:r>
                              <w:r w:rsidRPr="00296DB7">
                                <w:rPr>
                                  <w:color w:val="000000" w:themeColor="text1"/>
                                </w:rPr>
                                <w:instrText xml:space="preserve"> SEQ Figure \* ARABIC </w:instrText>
                              </w:r>
                              <w:r w:rsidRPr="00296DB7">
                                <w:rPr>
                                  <w:color w:val="000000" w:themeColor="text1"/>
                                </w:rPr>
                                <w:fldChar w:fldCharType="separate"/>
                              </w:r>
                              <w:r w:rsidRPr="00296DB7">
                                <w:rPr>
                                  <w:noProof/>
                                  <w:color w:val="000000" w:themeColor="text1"/>
                                </w:rPr>
                                <w:t>14</w:t>
                              </w:r>
                              <w:r w:rsidRPr="00296DB7">
                                <w:rPr>
                                  <w:color w:val="000000" w:themeColor="text1"/>
                                </w:rPr>
                                <w:fldChar w:fldCharType="end"/>
                              </w:r>
                              <w:bookmarkEnd w:id="40"/>
                              <w:r w:rsidRPr="00296DB7">
                                <w:rPr>
                                  <w:color w:val="000000" w:themeColor="text1"/>
                                </w:rPr>
                                <w:t xml:space="preserve">: </w:t>
                              </w:r>
                              <w:r w:rsidRPr="00296DB7">
                                <w:rPr>
                                  <w:b w:val="0"/>
                                  <w:color w:val="000000" w:themeColor="text1"/>
                                </w:rPr>
                                <w:t>Shows a zoomed in view of the dissector tip, inspired by the Thomassin Dissector Tip.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243B1" id="Group_x0020_30" o:spid="_x0000_s1050" style="position:absolute;left:0;text-align:left;margin-left:-4.95pt;margin-top:63.65pt;width:383.95pt;height:115.2pt;z-index:251698176" coordsize="4876165,14633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">
                <v:shape id="Picture_x0020_12" o:spid="_x0000_s1051" type="#_x0000_t75" alt="C:\Users\arushri swarup\Documents\GitHub\Grad-School\Committee Meeting\tip zoomed in.png" style="position:absolute;width:4876165;height:1120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p&#10;9IzCAAAA2wAAAA8AAABkcnMvZG93bnJldi54bWxET01rwkAQvQv+h2UK3symodaSugZpqfYkGEvJ&#10;ccxOk9DsbMiuMf77rlDwNo/3OatsNK0YqHeNZQWPUQyCuLS64UrB1/Fj/gLCeWSNrWVScCUH2Xo6&#10;WWGq7YUPNOS+EiGEXYoKau+7VEpX1mTQRbYjDtyP7Q36APtK6h4vIdy0MonjZ2mw4dBQY0dvNZW/&#10;+dkoKA7bp+59u/D70/JEiSx234XeKTV7GDevIDyN/i7+d3/qMD+B2y/hALn+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6fSMwgAAANsAAAAPAAAAAAAAAAAAAAAAAJwCAABk&#10;cnMvZG93bnJldi54bWxQSwUGAAAAAAQABAD3AAAAiwMAAAAA&#10;">
                  <v:imagedata r:id="rId32" o:title="tip zoomed in.png"/>
                  <v:path arrowok="t"/>
                </v:shape>
                <v:shape id="Text_x0020_Box_x0020_29" o:spid="_x0000_s1052" type="#_x0000_t202" style="position:absolute;top:1175658;width:487616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jmxgAA&#10;ANsAAAAPAAAAZHJzL2Rvd25yZXYueG1sRI9BawIxFITvQv9DeAUvotlakboaRaRC24t068XbY/Pc&#10;rG5eliSr23/fFAo9DjPzDbPa9LYRN/KhdqzgaZKBIC6drrlScPzaj19AhIissXFMCr4pwGb9MFhh&#10;rt2dP+lWxEokCIccFZgY21zKUBqyGCauJU7e2XmLMUlfSe3xnuC2kdMsm0uLNacFgy3tDJXXorMK&#10;DrPTwYy68+vHdvbs34/dbn6pCqWGj/12CSJSH//Df+03rWC6gN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J/jmxgAAANsAAAAPAAAAAAAAAAAAAAAAAJcCAABkcnMv&#10;ZG93bnJldi54bWxQSwUGAAAAAAQABAD1AAAAigMAAAAA&#10;" stroked="f">
                  <v:textbox style="mso-fit-shape-to-text:t" inset="0,0,0,0">
                    <w:txbxContent>
                      <w:p w14:paraId="19B67513" w14:textId="5C59552A" w:rsidR="00296DB7" w:rsidRPr="00296DB7" w:rsidRDefault="00296DB7" w:rsidP="00296DB7">
                        <w:pPr>
                          <w:pStyle w:val="Caption"/>
                          <w:rPr>
                            <w:b w:val="0"/>
                            <w:noProof/>
                            <w:color w:val="000000" w:themeColor="text1"/>
                            <w:sz w:val="22"/>
                            <w:szCs w:val="22"/>
                          </w:rPr>
                        </w:pPr>
                        <w:bookmarkStart w:id="45" w:name="_Ref495409869"/>
                        <w:r w:rsidRPr="00296DB7">
                          <w:rPr>
                            <w:color w:val="000000" w:themeColor="text1"/>
                          </w:rPr>
                          <w:t xml:space="preserve">Figure </w:t>
                        </w:r>
                        <w:r w:rsidRPr="00296DB7">
                          <w:rPr>
                            <w:color w:val="000000" w:themeColor="text1"/>
                          </w:rPr>
                          <w:fldChar w:fldCharType="begin"/>
                        </w:r>
                        <w:r w:rsidRPr="00296DB7">
                          <w:rPr>
                            <w:color w:val="000000" w:themeColor="text1"/>
                          </w:rPr>
                          <w:instrText xml:space="preserve"> SEQ Figure \* ARABIC </w:instrText>
                        </w:r>
                        <w:r w:rsidRPr="00296DB7">
                          <w:rPr>
                            <w:color w:val="000000" w:themeColor="text1"/>
                          </w:rPr>
                          <w:fldChar w:fldCharType="separate"/>
                        </w:r>
                        <w:r w:rsidRPr="00296DB7">
                          <w:rPr>
                            <w:noProof/>
                            <w:color w:val="000000" w:themeColor="text1"/>
                          </w:rPr>
                          <w:t>14</w:t>
                        </w:r>
                        <w:r w:rsidRPr="00296DB7">
                          <w:rPr>
                            <w:color w:val="000000" w:themeColor="text1"/>
                          </w:rPr>
                          <w:fldChar w:fldCharType="end"/>
                        </w:r>
                        <w:bookmarkEnd w:id="45"/>
                        <w:r w:rsidRPr="00296DB7">
                          <w:rPr>
                            <w:color w:val="000000" w:themeColor="text1"/>
                          </w:rPr>
                          <w:t xml:space="preserve">: </w:t>
                        </w:r>
                        <w:r w:rsidRPr="00296DB7">
                          <w:rPr>
                            <w:b w:val="0"/>
                            <w:color w:val="000000" w:themeColor="text1"/>
                          </w:rPr>
                          <w:t xml:space="preserve">Shows a zoomed in view of the dissector tip, inspired by the </w:t>
                        </w:r>
                        <w:proofErr w:type="spellStart"/>
                        <w:r w:rsidRPr="00296DB7">
                          <w:rPr>
                            <w:b w:val="0"/>
                            <w:color w:val="000000" w:themeColor="text1"/>
                          </w:rPr>
                          <w:t>Thomassin</w:t>
                        </w:r>
                        <w:proofErr w:type="spellEnd"/>
                        <w:r w:rsidRPr="00296DB7">
                          <w:rPr>
                            <w:b w:val="0"/>
                            <w:color w:val="000000" w:themeColor="text1"/>
                          </w:rPr>
                          <w:t xml:space="preserve"> Dissector Tip.</w:t>
                        </w:r>
                      </w:p>
                    </w:txbxContent>
                  </v:textbox>
                </v:shape>
                <w10:wrap type="square"/>
              </v:group>
            </w:pict>
          </mc:Fallback>
        </mc:AlternateContent>
      </w:r>
      <w:r w:rsidR="00553FD1">
        <w:t>Refer</w:t>
      </w:r>
      <w:r w:rsidR="009B5E8A">
        <w:t xml:space="preserve"> to</w:t>
      </w:r>
      <w:r w:rsidR="00D17870">
        <w:t xml:space="preserve"> </w:t>
      </w:r>
      <w:r w:rsidR="00D17870">
        <w:fldChar w:fldCharType="begin"/>
      </w:r>
      <w:r w:rsidR="00D17870">
        <w:instrText xml:space="preserve"> REF _Ref495409869 \h </w:instrText>
      </w:r>
      <w:r w:rsidR="00D17870">
        <w:fldChar w:fldCharType="separate"/>
      </w:r>
      <w:r w:rsidR="00D17870" w:rsidRPr="00296DB7">
        <w:rPr>
          <w:color w:val="000000" w:themeColor="text1"/>
        </w:rPr>
        <w:t xml:space="preserve">Figure </w:t>
      </w:r>
      <w:r w:rsidR="00D17870" w:rsidRPr="00296DB7">
        <w:rPr>
          <w:noProof/>
          <w:color w:val="000000" w:themeColor="text1"/>
        </w:rPr>
        <w:t>14</w:t>
      </w:r>
      <w:r w:rsidR="00D17870">
        <w:fldChar w:fldCharType="end"/>
      </w:r>
      <w:r w:rsidR="009B5E8A">
        <w:t>. The tip of the instrument was milled such that the tip shape would be able to dissect tissue. As the shape of the tip is a cylinder</w:t>
      </w:r>
      <w:r w:rsidR="00553FD1">
        <w:t xml:space="preserve">, similar to the </w:t>
      </w:r>
      <w:r w:rsidR="009B5E8A">
        <w:t>Thomassin Dissector</w:t>
      </w:r>
      <w:r w:rsidR="00553FD1">
        <w:t xml:space="preserve"> shaft which</w:t>
      </w:r>
      <w:r w:rsidR="009B5E8A">
        <w:t xml:space="preserve"> is commonly used by the PI</w:t>
      </w:r>
      <w:r w:rsidR="00553FD1">
        <w:t xml:space="preserve"> for dissection</w:t>
      </w:r>
      <w:r w:rsidR="009B5E8A">
        <w:t xml:space="preserve">, the tip was milled </w:t>
      </w:r>
      <w:r w:rsidR="003F0282">
        <w:t>to a similar shape</w:t>
      </w:r>
      <w:r w:rsidR="009B5E8A">
        <w:t>. Testing the instrument tip using a dissection test will be used to further inform this design.</w:t>
      </w:r>
    </w:p>
    <w:p w14:paraId="1598F156" w14:textId="77777777" w:rsidR="00296DB7" w:rsidRDefault="00296DB7" w:rsidP="00553FD1">
      <w:pPr>
        <w:pStyle w:val="Heading2"/>
        <w:rPr>
          <w:lang w:val="en-CA"/>
        </w:rPr>
      </w:pPr>
      <w:r>
        <w:rPr>
          <w:lang w:val="en-CA"/>
        </w:rPr>
        <w:br/>
      </w:r>
    </w:p>
    <w:p w14:paraId="6D63DF65" w14:textId="77777777" w:rsidR="00296DB7" w:rsidRDefault="00296DB7" w:rsidP="00553FD1">
      <w:pPr>
        <w:pStyle w:val="Heading2"/>
        <w:rPr>
          <w:lang w:val="en-CA"/>
        </w:rPr>
      </w:pPr>
    </w:p>
    <w:p w14:paraId="1CF74830" w14:textId="77777777" w:rsidR="00296DB7" w:rsidRDefault="00296DB7" w:rsidP="00553FD1">
      <w:pPr>
        <w:pStyle w:val="Heading2"/>
        <w:rPr>
          <w:lang w:val="en-CA"/>
        </w:rPr>
      </w:pPr>
    </w:p>
    <w:p w14:paraId="062579D6" w14:textId="77777777" w:rsidR="00D17870" w:rsidRPr="00D17870" w:rsidRDefault="00D17870" w:rsidP="00D17870"/>
    <w:p w14:paraId="6CAC06E0" w14:textId="276F2179" w:rsidR="00553FD1" w:rsidRDefault="00FA4DE1" w:rsidP="00553FD1">
      <w:pPr>
        <w:pStyle w:val="Heading2"/>
        <w:rPr>
          <w:lang w:val="en-CA"/>
        </w:rPr>
      </w:pPr>
      <w:r>
        <w:rPr>
          <w:lang w:val="en-CA"/>
        </w:rPr>
        <w:t>3.1.4.</w:t>
      </w:r>
      <w:r w:rsidR="00553FD1">
        <w:rPr>
          <w:lang w:val="en-CA"/>
        </w:rPr>
        <w:t xml:space="preserve"> Testing Objective 1 – Reaching Structures Visualized by the Endoscope: </w:t>
      </w:r>
    </w:p>
    <w:p w14:paraId="1E909DF0" w14:textId="1274CFFC" w:rsidR="00553FD1" w:rsidRDefault="00553FD1" w:rsidP="00553FD1">
      <w:r>
        <w:tab/>
        <w:t>The reach of the instrument was tested using</w:t>
      </w:r>
      <w:r w:rsidR="00F40C3A">
        <w:t xml:space="preserve"> a</w:t>
      </w:r>
      <w:r w:rsidR="00FB006B">
        <w:t xml:space="preserve"> 2.7mm</w:t>
      </w:r>
      <w:r>
        <w:t xml:space="preserve"> 0</w:t>
      </w:r>
      <w:r w:rsidRPr="00DF6199">
        <w:rPr>
          <w:vertAlign w:val="superscript"/>
        </w:rPr>
        <w:t>o</w:t>
      </w:r>
      <w:r>
        <w:t xml:space="preserve"> endoscope and 3D printed temporal bone models that were constructed from patient CT scans</w:t>
      </w:r>
      <w:r w:rsidR="00F40C3A">
        <w:t xml:space="preserve"> using Materialise Mimics and 3-Matic image segmentation software</w:t>
      </w:r>
      <w:r>
        <w:t xml:space="preserve">. Refer to </w:t>
      </w:r>
      <w:r>
        <w:fldChar w:fldCharType="begin"/>
      </w:r>
      <w:r>
        <w:instrText xml:space="preserve"> REF _Ref495129576 \h  \* MERGEFORMAT </w:instrText>
      </w:r>
      <w:r>
        <w:fldChar w:fldCharType="separate"/>
      </w:r>
      <w:r w:rsidR="00323919" w:rsidRPr="00323919">
        <w:t>Figure 15</w:t>
      </w:r>
      <w:r>
        <w:fldChar w:fldCharType="end"/>
      </w:r>
      <w:r>
        <w:t xml:space="preserve"> for testing images. </w:t>
      </w:r>
      <w:r w:rsidR="00FB006B">
        <w:t>The endoscope was inserted alongside the instrument</w:t>
      </w:r>
      <w:r>
        <w:t xml:space="preserve"> into the ear canal of the model, to simulate TEES and to evaluate if the tip was able to reach </w:t>
      </w:r>
      <w:r w:rsidR="009A1A80">
        <w:t xml:space="preserve">and dissect </w:t>
      </w:r>
      <w:r>
        <w:t>hard-to-reach structures. It was able to reach the sinus tympani and trace the antrum boundary. As well, the tip was stiff enough to dissect the boundary of t</w:t>
      </w:r>
      <w:r w:rsidR="00F43485">
        <w:t>he antrum, simulating dissection of</w:t>
      </w:r>
      <w:r>
        <w:t xml:space="preserve"> cholesteatoma.   </w:t>
      </w:r>
    </w:p>
    <w:p w14:paraId="1CDD42EA" w14:textId="6DA79A4E" w:rsidR="00553FD1" w:rsidRPr="00F36D9C" w:rsidRDefault="00553FD1" w:rsidP="00F36D9C">
      <w:r>
        <w:rPr>
          <w:noProof/>
          <w:lang w:bidi="ar-SA"/>
        </w:rPr>
        <w:lastRenderedPageBreak/>
        <w:drawing>
          <wp:anchor distT="0" distB="0" distL="114300" distR="114300" simplePos="0" relativeHeight="251671552" behindDoc="0" locked="0" layoutInCell="1" allowOverlap="1" wp14:anchorId="3FBF509A" wp14:editId="34D015D7">
            <wp:simplePos x="0" y="0"/>
            <wp:positionH relativeFrom="column">
              <wp:posOffset>0</wp:posOffset>
            </wp:positionH>
            <wp:positionV relativeFrom="paragraph">
              <wp:posOffset>0</wp:posOffset>
            </wp:positionV>
            <wp:extent cx="4097655" cy="1840865"/>
            <wp:effectExtent l="0" t="0" r="0" b="0"/>
            <wp:wrapSquare wrapText="bothSides"/>
            <wp:docPr id="1" name="Picture 1" descr="Committee%20Meeting/anatomy%20with%20tool%20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natomy%20with%20tool%20test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7655" cy="184086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1" w:name="_Ref495129576"/>
      <w:r w:rsidRPr="009A12B0">
        <w:rPr>
          <w:b/>
          <w:color w:val="000000" w:themeColor="text1"/>
          <w:sz w:val="18"/>
        </w:rPr>
        <w:t xml:space="preserve">Figure </w:t>
      </w:r>
      <w:r w:rsidRPr="009A12B0">
        <w:rPr>
          <w:b/>
          <w:color w:val="000000" w:themeColor="text1"/>
          <w:sz w:val="18"/>
        </w:rPr>
        <w:fldChar w:fldCharType="begin"/>
      </w:r>
      <w:r w:rsidRPr="009A12B0">
        <w:rPr>
          <w:b/>
          <w:color w:val="000000" w:themeColor="text1"/>
          <w:sz w:val="18"/>
        </w:rPr>
        <w:instrText xml:space="preserve"> SEQ Figure \* ARABIC </w:instrText>
      </w:r>
      <w:r w:rsidRPr="009A12B0">
        <w:rPr>
          <w:b/>
          <w:color w:val="000000" w:themeColor="text1"/>
          <w:sz w:val="18"/>
        </w:rPr>
        <w:fldChar w:fldCharType="separate"/>
      </w:r>
      <w:r w:rsidR="00ED74C5">
        <w:rPr>
          <w:b/>
          <w:noProof/>
          <w:color w:val="000000" w:themeColor="text1"/>
          <w:sz w:val="18"/>
        </w:rPr>
        <w:t>16</w:t>
      </w:r>
      <w:r w:rsidRPr="009A12B0">
        <w:rPr>
          <w:b/>
          <w:color w:val="000000" w:themeColor="text1"/>
          <w:sz w:val="18"/>
        </w:rPr>
        <w:fldChar w:fldCharType="end"/>
      </w:r>
      <w:bookmarkEnd w:id="41"/>
      <w:r w:rsidRPr="009A12B0">
        <w:rPr>
          <w:b/>
          <w:color w:val="000000" w:themeColor="text1"/>
          <w:sz w:val="18"/>
        </w:rPr>
        <w:t>:</w:t>
      </w:r>
      <w:r w:rsidRPr="00A76C70">
        <w:rPr>
          <w:color w:val="000000" w:themeColor="text1"/>
          <w:sz w:val="18"/>
        </w:rPr>
        <w:t xml:space="preserve"> </w:t>
      </w:r>
      <w:r w:rsidRPr="009A12B0">
        <w:rPr>
          <w:b/>
          <w:color w:val="000000" w:themeColor="text1"/>
          <w:sz w:val="18"/>
        </w:rPr>
        <w:t>Left image: tool reaching the sinus tympani.</w:t>
      </w:r>
      <w:r>
        <w:rPr>
          <w:color w:val="000000" w:themeColor="text1"/>
          <w:sz w:val="18"/>
        </w:rPr>
        <w:t xml:space="preserve"> </w:t>
      </w:r>
      <w:r w:rsidRPr="00A76C70">
        <w:rPr>
          <w:color w:val="000000" w:themeColor="text1"/>
          <w:sz w:val="18"/>
        </w:rPr>
        <w:t>This is a model of the left temporal bone. The promontory is a landmark bone inside the middle ear, behind the ossicles. The sinus tympani is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r>
        <w:rPr>
          <w:color w:val="000000" w:themeColor="text1"/>
          <w:sz w:val="18"/>
        </w:rPr>
        <w:t xml:space="preserve"> </w:t>
      </w:r>
      <w:r w:rsidRPr="009A12B0">
        <w:rPr>
          <w:b/>
          <w:color w:val="000000" w:themeColor="text1"/>
          <w:sz w:val="18"/>
        </w:rPr>
        <w:t xml:space="preserve">Right image: tool </w:t>
      </w:r>
      <w:r w:rsidR="00F36D9C">
        <w:rPr>
          <w:b/>
          <w:color w:val="000000" w:themeColor="text1"/>
          <w:sz w:val="18"/>
        </w:rPr>
        <w:t>reaching the antrum boundary</w:t>
      </w:r>
      <w:r w:rsidRPr="009A12B0">
        <w:rPr>
          <w:b/>
          <w:color w:val="000000" w:themeColor="text1"/>
          <w:sz w:val="18"/>
        </w:rPr>
        <w:t>.</w:t>
      </w:r>
      <w:r>
        <w:rPr>
          <w:color w:val="000000" w:themeColor="text1"/>
          <w:sz w:val="18"/>
        </w:rPr>
        <w:t xml:space="preserve"> </w:t>
      </w:r>
      <w:r w:rsidRPr="009A12B0">
        <w:rPr>
          <w:color w:val="000000" w:themeColor="text1"/>
          <w:sz w:val="18"/>
        </w:rPr>
        <w:t xml:space="preserve">This is a model of the left temporal bone. The model has been cropped so that the antrum is visible in this bird’s eye view. Cholesteatoma had eroded the ear canal in this patient like an atticoantrostomy, a hole in the ear canal where the instrument is coming through. Thus, the instrument is introduced through that opening and the tip can reach and dissect the boundary of the antrum. </w:t>
      </w:r>
    </w:p>
    <w:p w14:paraId="27806F9F" w14:textId="1B2B5584" w:rsidR="00617F8E" w:rsidRDefault="00553FD1" w:rsidP="00617F8E">
      <w:pPr>
        <w:ind w:firstLine="720"/>
        <w:rPr>
          <w:lang w:val="en-CA"/>
        </w:rPr>
      </w:pPr>
      <w:r>
        <w:rPr>
          <w:lang w:val="en-CA"/>
        </w:rPr>
        <w:t xml:space="preserve">Multiple iterations of the prototype were manufactured and tested. The controllable flexible instrument, see </w:t>
      </w:r>
      <w:r>
        <w:rPr>
          <w:lang w:val="en-CA"/>
        </w:rPr>
        <w:fldChar w:fldCharType="begin"/>
      </w:r>
      <w:r>
        <w:rPr>
          <w:lang w:val="en-CA"/>
        </w:rPr>
        <w:instrText xml:space="preserve"> REF _Ref494934073 \h  \* MERGEFORMAT </w:instrText>
      </w:r>
      <w:r>
        <w:rPr>
          <w:lang w:val="en-CA"/>
        </w:rPr>
      </w:r>
      <w:r>
        <w:rPr>
          <w:lang w:val="en-CA"/>
        </w:rPr>
        <w:fldChar w:fldCharType="separate"/>
      </w:r>
      <w:r w:rsidR="00617F8E" w:rsidRPr="00617F8E">
        <w:rPr>
          <w:lang w:val="en-CA"/>
        </w:rPr>
        <w:t>Figure 8</w:t>
      </w:r>
      <w:r>
        <w:rPr>
          <w:lang w:val="en-CA"/>
        </w:rPr>
        <w:fldChar w:fldCharType="end"/>
      </w:r>
      <w:r>
        <w:rPr>
          <w:lang w:val="en-CA"/>
        </w:rPr>
        <w: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can reach structures visualized by the endoscope that are difficult to reach with conventional instruments. </w:t>
      </w:r>
    </w:p>
    <w:p w14:paraId="54942640" w14:textId="6ED0A13E" w:rsidR="00553FD1" w:rsidRDefault="00617F8E" w:rsidP="00553FD1">
      <w:pPr>
        <w:ind w:firstLine="720"/>
        <w:rPr>
          <w:lang w:val="en-CA"/>
        </w:rPr>
      </w:pPr>
      <w:r>
        <w:rPr>
          <w:lang w:val="en-CA"/>
        </w:rPr>
        <w:fldChar w:fldCharType="begin"/>
      </w:r>
      <w:r>
        <w:rPr>
          <w:lang w:val="en-CA"/>
        </w:rPr>
        <w:instrText xml:space="preserve"> REF _Ref495409572 \h </w:instrText>
      </w:r>
      <w:r>
        <w:rPr>
          <w:lang w:val="en-CA"/>
        </w:rPr>
      </w:r>
      <w:r>
        <w:rPr>
          <w:lang w:val="en-CA"/>
        </w:rPr>
        <w:fldChar w:fldCharType="separate"/>
      </w:r>
      <w:r w:rsidRPr="00DC194B">
        <w:t>Figure 12</w:t>
      </w:r>
      <w:r>
        <w:rPr>
          <w:lang w:val="en-CA"/>
        </w:rPr>
        <w:fldChar w:fldCharType="end"/>
      </w:r>
      <w:r>
        <w:rPr>
          <w:lang w:val="en-CA"/>
        </w:rPr>
        <w:t xml:space="preserve"> and </w:t>
      </w:r>
      <w:r>
        <w:rPr>
          <w:lang w:val="en-CA"/>
        </w:rPr>
        <w:fldChar w:fldCharType="begin"/>
      </w:r>
      <w:r>
        <w:rPr>
          <w:lang w:val="en-CA"/>
        </w:rPr>
        <w:instrText xml:space="preserve"> REF _Ref495410362 \h </w:instrText>
      </w:r>
      <w:r>
        <w:rPr>
          <w:lang w:val="en-CA"/>
        </w:rPr>
      </w:r>
      <w:r>
        <w:rPr>
          <w:lang w:val="en-CA"/>
        </w:rPr>
        <w:fldChar w:fldCharType="separate"/>
      </w:r>
      <w:r w:rsidRPr="00DC194B">
        <w:rPr>
          <w:color w:val="000000" w:themeColor="text1"/>
        </w:rPr>
        <w:t xml:space="preserve">Figure </w:t>
      </w:r>
      <w:r w:rsidRPr="00DC194B">
        <w:rPr>
          <w:noProof/>
          <w:color w:val="000000" w:themeColor="text1"/>
        </w:rPr>
        <w:t>13</w:t>
      </w:r>
      <w:r>
        <w:rPr>
          <w:lang w:val="en-CA"/>
        </w:rPr>
        <w:fldChar w:fldCharType="end"/>
      </w:r>
      <w:r w:rsidR="00553FD1">
        <w:rPr>
          <w:lang w:val="en-CA"/>
        </w:rPr>
        <w:t xml:space="preserve"> show the instruments that have incorporated suction, laser fibre and dissection at the tip and aim to be presented at the Sentac 2017 Annual Meeting on pediatric otolaryngology  and will be submitted the IEEE Engineering in Medicine and Biology Conference, 2018.</w:t>
      </w:r>
    </w:p>
    <w:p w14:paraId="274DBF2E" w14:textId="7E3E722D" w:rsidR="00553FD1" w:rsidRDefault="00FA4DE1" w:rsidP="00FA4DE1">
      <w:pPr>
        <w:pStyle w:val="Heading1"/>
        <w:rPr>
          <w:lang w:val="en-CA"/>
        </w:rPr>
      </w:pPr>
      <w:r>
        <w:rPr>
          <w:lang w:val="en-CA"/>
        </w:rPr>
        <w:t>4.0. Future Work</w:t>
      </w:r>
    </w:p>
    <w:p w14:paraId="0F91D0D1" w14:textId="168DD8F0" w:rsidR="004214EE" w:rsidRDefault="00FA4DE1" w:rsidP="00DF6199">
      <w:pPr>
        <w:pStyle w:val="Heading2"/>
        <w:rPr>
          <w:lang w:val="en-CA"/>
        </w:rPr>
      </w:pPr>
      <w:r>
        <w:rPr>
          <w:lang w:val="en-CA"/>
        </w:rPr>
        <w:t>4.1.</w:t>
      </w:r>
      <w:r w:rsidR="00DF6199">
        <w:rPr>
          <w:lang w:val="en-CA"/>
        </w:rPr>
        <w:t xml:space="preserve"> </w:t>
      </w:r>
      <w:r>
        <w:rPr>
          <w:lang w:val="en-CA"/>
        </w:rPr>
        <w:t>Validation Testing of the Instrument</w:t>
      </w:r>
    </w:p>
    <w:p w14:paraId="185F8563" w14:textId="5FE24DC6" w:rsidR="002D5E24" w:rsidRPr="00F02A89" w:rsidRDefault="00DF6199" w:rsidP="00B03FF8">
      <w:pPr>
        <w:ind w:firstLine="720"/>
        <w:contextualSpacing/>
        <w:jc w:val="both"/>
        <w:rPr>
          <w:lang w:val="en-CA"/>
        </w:rPr>
      </w:pPr>
      <w:r>
        <w:rPr>
          <w:lang w:val="en-CA"/>
        </w:rPr>
        <w:t>The</w:t>
      </w:r>
      <w:r w:rsidR="004214EE">
        <w:rPr>
          <w:lang w:val="en-CA"/>
        </w:rPr>
        <w:t xml:space="preserve"> requirements </w:t>
      </w:r>
      <w:r>
        <w:rPr>
          <w:lang w:val="en-CA"/>
        </w:rPr>
        <w:t>i</w:t>
      </w:r>
      <w:r w:rsidR="00B03FF8">
        <w:rPr>
          <w:lang w:val="en-CA"/>
        </w:rPr>
        <w:t xml:space="preserve">n </w:t>
      </w:r>
      <w:r w:rsidR="00B03FF8">
        <w:rPr>
          <w:lang w:val="en-CA"/>
        </w:rPr>
        <w:fldChar w:fldCharType="begin"/>
      </w:r>
      <w:r w:rsidR="00B03FF8">
        <w:rPr>
          <w:lang w:val="en-CA"/>
        </w:rPr>
        <w:instrText xml:space="preserve"> REF _Ref495257445 \h  \* MERGEFORMAT </w:instrText>
      </w:r>
      <w:r w:rsidR="00B03FF8">
        <w:rPr>
          <w:lang w:val="en-CA"/>
        </w:rPr>
      </w:r>
      <w:r w:rsidR="00B03FF8">
        <w:rPr>
          <w:lang w:val="en-CA"/>
        </w:rPr>
        <w:fldChar w:fldCharType="separate"/>
      </w:r>
      <w:r w:rsidR="00323919" w:rsidRPr="00323919">
        <w:rPr>
          <w:lang w:val="en-CA"/>
        </w:rPr>
        <w:t>Table 1</w:t>
      </w:r>
      <w:r w:rsidR="00B03FF8">
        <w:rPr>
          <w:lang w:val="en-CA"/>
        </w:rPr>
        <w:fldChar w:fldCharType="end"/>
      </w:r>
      <w:r>
        <w:rPr>
          <w:lang w:val="en-CA"/>
        </w:rPr>
        <w:t xml:space="preserve"> </w:t>
      </w:r>
      <w:r w:rsidR="004214EE">
        <w:rPr>
          <w:lang w:val="en-CA"/>
        </w:rPr>
        <w:t xml:space="preserve">will be </w:t>
      </w:r>
      <w:r w:rsidR="005062A7">
        <w:rPr>
          <w:lang w:val="en-CA"/>
        </w:rPr>
        <w:t>tested</w:t>
      </w:r>
      <w:r w:rsidR="004214EE">
        <w:rPr>
          <w:lang w:val="en-CA"/>
        </w:rPr>
        <w:t xml:space="preserve"> to </w:t>
      </w:r>
      <w:r w:rsidR="005062A7">
        <w:rPr>
          <w:lang w:val="en-CA"/>
        </w:rPr>
        <w:t>validate</w:t>
      </w:r>
      <w:r w:rsidR="004214EE">
        <w:rPr>
          <w:lang w:val="en-CA"/>
        </w:rPr>
        <w:t xml:space="preserve"> the tool </w:t>
      </w:r>
      <w:r w:rsidR="005062A7">
        <w:rPr>
          <w:lang w:val="en-CA"/>
        </w:rPr>
        <w:t xml:space="preserve">for use during TEES. The functional requirements will be tested inside 3D printed models generated by the nine patient CT scans. </w:t>
      </w:r>
      <w:bookmarkStart w:id="42" w:name="_Ref495103170"/>
    </w:p>
    <w:bookmarkEnd w:id="42"/>
    <w:p w14:paraId="0E4531BD" w14:textId="72651922" w:rsidR="004214EE" w:rsidRDefault="00C10080" w:rsidP="00C10080">
      <w:pPr>
        <w:ind w:firstLine="720"/>
        <w:contextualSpacing/>
        <w:jc w:val="both"/>
        <w:rPr>
          <w:lang w:val="en-CA"/>
        </w:rPr>
      </w:pPr>
      <w:r>
        <w:rPr>
          <w:lang w:val="en-CA"/>
        </w:rPr>
        <w:t>The tool will be m</w:t>
      </w:r>
      <w:r w:rsidR="00FA4B1C">
        <w:rPr>
          <w:lang w:val="en-CA"/>
        </w:rPr>
        <w:t xml:space="preserve">anufactured for sterilizability, </w:t>
      </w:r>
      <w:r>
        <w:rPr>
          <w:lang w:val="en-CA"/>
        </w:rPr>
        <w:t xml:space="preserve">using medical grade materials for all parts. At this stage of the project, however, a proof of principle prototype has been constructed and does not comply by the necessary ISO 13485 standards for medical devices. Furthermore, the handle and </w:t>
      </w:r>
      <w:r w:rsidR="00197B94">
        <w:rPr>
          <w:lang w:val="en-CA"/>
        </w:rPr>
        <w:t>finger</w:t>
      </w:r>
      <w:r>
        <w:rPr>
          <w:lang w:val="en-CA"/>
        </w:rPr>
        <w:t xml:space="preserve"> piece will be developed in the future for ergonomic design and this design will be informed by user feedback.</w:t>
      </w:r>
    </w:p>
    <w:p w14:paraId="623DB303" w14:textId="68B3A383" w:rsidR="00BD1257" w:rsidRDefault="00957078" w:rsidP="00BD1257">
      <w:pPr>
        <w:pStyle w:val="Heading2"/>
        <w:rPr>
          <w:lang w:val="en-CA"/>
        </w:rPr>
      </w:pPr>
      <w:r>
        <w:rPr>
          <w:lang w:val="en-CA"/>
        </w:rPr>
        <w:t>4.1.1.</w:t>
      </w:r>
      <w:r w:rsidR="00BD1257">
        <w:rPr>
          <w:lang w:val="en-CA"/>
        </w:rPr>
        <w:t xml:space="preserve"> User Feedback: </w:t>
      </w:r>
    </w:p>
    <w:p w14:paraId="6A8DC2AC" w14:textId="31D6F4B0" w:rsidR="00C85DDA" w:rsidRDefault="00C85DDA" w:rsidP="00957078">
      <w:pPr>
        <w:ind w:firstLine="720"/>
        <w:jc w:val="both"/>
        <w:rPr>
          <w:lang w:val="en-CA"/>
        </w:rPr>
      </w:pPr>
      <w:r>
        <w:rPr>
          <w:lang w:val="en-CA"/>
        </w:rPr>
        <w:t xml:space="preserve">The </w:t>
      </w:r>
      <w:r w:rsidR="00957078">
        <w:rPr>
          <w:lang w:val="en-CA"/>
        </w:rPr>
        <w:t xml:space="preserve">goal of this testing is to gain user feedback to inform design changes to generate the next version of the instrument. </w:t>
      </w:r>
    </w:p>
    <w:p w14:paraId="5B722F01" w14:textId="2796B1D3" w:rsidR="00C85DDA" w:rsidRDefault="00C85DDA" w:rsidP="00957078">
      <w:pPr>
        <w:pStyle w:val="Heading3"/>
        <w:rPr>
          <w:lang w:val="en-CA"/>
        </w:rPr>
      </w:pPr>
      <w:r>
        <w:rPr>
          <w:lang w:val="en-CA"/>
        </w:rPr>
        <w:t xml:space="preserve">Test </w:t>
      </w:r>
      <w:r w:rsidR="00957078">
        <w:rPr>
          <w:lang w:val="en-CA"/>
        </w:rPr>
        <w:t>1:</w:t>
      </w:r>
      <w:r>
        <w:rPr>
          <w:lang w:val="en-CA"/>
        </w:rPr>
        <w:t xml:space="preserve"> Target Reachability</w:t>
      </w:r>
    </w:p>
    <w:p w14:paraId="46821021" w14:textId="4B950B83" w:rsidR="00C85DDA" w:rsidRDefault="00C85DDA" w:rsidP="0051527A">
      <w:pPr>
        <w:ind w:firstLine="720"/>
        <w:jc w:val="both"/>
        <w:rPr>
          <w:lang w:val="en-CA"/>
        </w:rPr>
      </w:pPr>
      <w:r>
        <w:rPr>
          <w:lang w:val="en-CA"/>
        </w:rPr>
        <w:t xml:space="preserve">Goal: quantify reachability. Temporal bone models will be 3D printed where the </w:t>
      </w:r>
      <w:r w:rsidR="00DF485C">
        <w:rPr>
          <w:lang w:val="en-CA"/>
        </w:rPr>
        <w:t>hard-to-reach areas</w:t>
      </w:r>
      <w:r>
        <w:rPr>
          <w:lang w:val="en-CA"/>
        </w:rPr>
        <w:t xml:space="preserve">, to be reached by the instrument tool tip will be coloured. Using an endoscope, the current tools (Panetti and Karl Storz sets) and the </w:t>
      </w:r>
      <w:r w:rsidR="00DF485C">
        <w:rPr>
          <w:lang w:val="en-CA"/>
        </w:rPr>
        <w:t>instrument prototypes</w:t>
      </w:r>
      <w:r>
        <w:rPr>
          <w:lang w:val="en-CA"/>
        </w:rPr>
        <w:t xml:space="preserve"> will be tested inside the models. The number of targets reached by each </w:t>
      </w:r>
      <w:r>
        <w:rPr>
          <w:lang w:val="en-CA"/>
        </w:rPr>
        <w:lastRenderedPageBreak/>
        <w:t xml:space="preserve">tool will be tallied to determine which tool(s) have better reach. This will also inspire the next iteration of tool tip design. </w:t>
      </w:r>
    </w:p>
    <w:p w14:paraId="06B1A8DE" w14:textId="6CD420EE" w:rsidR="00C85DDA" w:rsidRDefault="00C85DDA" w:rsidP="00957078">
      <w:pPr>
        <w:pStyle w:val="Heading3"/>
        <w:rPr>
          <w:lang w:val="en-CA"/>
        </w:rPr>
      </w:pPr>
      <w:r>
        <w:rPr>
          <w:lang w:val="en-CA"/>
        </w:rPr>
        <w:t xml:space="preserve">Test </w:t>
      </w:r>
      <w:r w:rsidR="00957078">
        <w:rPr>
          <w:lang w:val="en-CA"/>
        </w:rPr>
        <w:t xml:space="preserve">2: </w:t>
      </w:r>
      <w:r>
        <w:rPr>
          <w:lang w:val="en-CA"/>
        </w:rPr>
        <w:t xml:space="preserve"> </w:t>
      </w:r>
      <w:r w:rsidR="0077458C">
        <w:rPr>
          <w:lang w:val="en-CA"/>
        </w:rPr>
        <w:t>User Feedback</w:t>
      </w:r>
      <w:r>
        <w:rPr>
          <w:lang w:val="en-CA"/>
        </w:rPr>
        <w:t xml:space="preserve"> </w:t>
      </w:r>
    </w:p>
    <w:p w14:paraId="47A744E1" w14:textId="0CD849BF" w:rsidR="0051527A" w:rsidRDefault="00C85DDA" w:rsidP="0051527A">
      <w:pPr>
        <w:ind w:firstLine="720"/>
        <w:jc w:val="both"/>
        <w:rPr>
          <w:lang w:val="en-CA"/>
        </w:rPr>
      </w:pPr>
      <w:r>
        <w:rPr>
          <w:lang w:val="en-CA"/>
        </w:rPr>
        <w:t xml:space="preserve">Goal: </w:t>
      </w:r>
      <w:r w:rsidR="0077458C">
        <w:rPr>
          <w:lang w:val="en-CA"/>
        </w:rPr>
        <w:t xml:space="preserve">assess user feedback </w:t>
      </w:r>
      <w:r>
        <w:rPr>
          <w:lang w:val="en-CA"/>
        </w:rPr>
        <w:t>during surgery</w:t>
      </w:r>
      <w:r w:rsidR="002C2FBA">
        <w:rPr>
          <w:lang w:val="en-CA"/>
        </w:rPr>
        <w:t>. T</w:t>
      </w:r>
      <w:r w:rsidR="0051527A">
        <w:rPr>
          <w:lang w:val="en-CA"/>
        </w:rPr>
        <w:t>he methods of acquiring user feedback by Armstrong et al, Schneider et al. and Addis et al. will be used to validate the instrument prototype.</w:t>
      </w:r>
      <w:r>
        <w:rPr>
          <w:lang w:val="en-CA"/>
        </w:rPr>
        <w:t xml:space="preserve">  </w:t>
      </w:r>
      <w:r w:rsidR="00B9003B">
        <w:rPr>
          <w:lang w:val="en-CA"/>
        </w:rPr>
        <w:t>Armstrong et al. tested a novel laryngoscope instrument stabilizer by asking surgeons to use it</w:t>
      </w:r>
      <w:r w:rsidR="002C2FBA">
        <w:rPr>
          <w:lang w:val="en-CA"/>
        </w:rPr>
        <w:t xml:space="preserve"> and</w:t>
      </w:r>
      <w:r w:rsidR="00B9003B">
        <w:rPr>
          <w:lang w:val="en-CA"/>
        </w:rPr>
        <w:t xml:space="preserve"> </w:t>
      </w:r>
      <w:r w:rsidR="002C2FBA">
        <w:rPr>
          <w:lang w:val="en-CA"/>
        </w:rPr>
        <w:t>rate</w:t>
      </w:r>
      <w:r w:rsidR="00B9003B">
        <w:rPr>
          <w:lang w:val="en-CA"/>
        </w:rPr>
        <w:t xml:space="preserve"> the instrument functionality, stability, safety and utility </w:t>
      </w:r>
      <w:r w:rsidR="002C2FBA">
        <w:rPr>
          <w:lang w:val="en-CA"/>
        </w:rPr>
        <w:t>on a survey</w:t>
      </w:r>
      <w:r w:rsidR="00957078">
        <w:rPr>
          <w:lang w:val="en-CA"/>
        </w:rPr>
        <w:t xml:space="preserve"> </w:t>
      </w:r>
      <w:r w:rsidR="00EA2CD2">
        <w:rPr>
          <w:lang w:val="en-CA"/>
        </w:rPr>
        <w:fldChar w:fldCharType="begin" w:fldLock="1"/>
      </w:r>
      <w:r w:rsidR="00A85DF3">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"[29]", "plainTextFormattedCitation" : "[29]", "previouslyFormattedCitation" : "[29]" }, "properties" : { "noteIndex" : 0 }, "schema" : "https://github.com/citation-style-language/schema/raw/master/csl-citation.json" }</w:instrText>
      </w:r>
      <w:r w:rsidR="00EA2CD2">
        <w:rPr>
          <w:lang w:val="en-CA"/>
        </w:rPr>
        <w:fldChar w:fldCharType="separate"/>
      </w:r>
      <w:r w:rsidR="00376A85" w:rsidRPr="00376A85">
        <w:rPr>
          <w:noProof/>
          <w:lang w:val="en-CA"/>
        </w:rPr>
        <w:t>[29]</w:t>
      </w:r>
      <w:r w:rsidR="00EA2CD2">
        <w:rPr>
          <w:lang w:val="en-CA"/>
        </w:rPr>
        <w:fldChar w:fldCharType="end"/>
      </w:r>
      <w:r w:rsidR="00B9003B">
        <w:rPr>
          <w:lang w:val="en-CA"/>
        </w:rPr>
        <w:t xml:space="preserve">. </w:t>
      </w:r>
      <w:r w:rsidR="002C2FBA">
        <w:rPr>
          <w:lang w:val="en-CA"/>
        </w:rPr>
        <w:t xml:space="preserve">The mean Likert scores of each question were presented </w:t>
      </w:r>
      <w:r w:rsidR="002C2FBA">
        <w:rPr>
          <w:lang w:val="en-CA"/>
        </w:rPr>
        <w:fldChar w:fldCharType="begin" w:fldLock="1"/>
      </w:r>
      <w:r w:rsidR="00A85DF3">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"[29]", "plainTextFormattedCitation" : "[29]", "previouslyFormattedCitation" : "[29]" }, "properties" : { "noteIndex" : 0 }, "schema" : "https://github.com/citation-style-language/schema/raw/master/csl-citation.json" }</w:instrText>
      </w:r>
      <w:r w:rsidR="002C2FBA">
        <w:rPr>
          <w:lang w:val="en-CA"/>
        </w:rPr>
        <w:fldChar w:fldCharType="separate"/>
      </w:r>
      <w:r w:rsidR="00376A85" w:rsidRPr="00376A85">
        <w:rPr>
          <w:noProof/>
          <w:lang w:val="en-CA"/>
        </w:rPr>
        <w:t>[29]</w:t>
      </w:r>
      <w:r w:rsidR="002C2FBA">
        <w:rPr>
          <w:lang w:val="en-CA"/>
        </w:rPr>
        <w:fldChar w:fldCharType="end"/>
      </w:r>
      <w:r w:rsidR="002C2FBA">
        <w:rPr>
          <w:lang w:val="en-CA"/>
        </w:rPr>
        <w:t xml:space="preserve">. </w:t>
      </w:r>
      <w:r w:rsidR="00B9003B">
        <w:rPr>
          <w:lang w:val="en-CA"/>
        </w:rPr>
        <w:t>Simi</w:t>
      </w:r>
      <w:r w:rsidR="00EE2123">
        <w:rPr>
          <w:lang w:val="en-CA"/>
        </w:rPr>
        <w:t>larly, Schneider et al. tested</w:t>
      </w:r>
      <w:r w:rsidR="00B9003B">
        <w:rPr>
          <w:lang w:val="en-CA"/>
        </w:rPr>
        <w:t xml:space="preserve"> robotic-assisted laparoscopic ultrasonography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EA2CD2">
        <w:rPr>
          <w:lang w:val="en-CA"/>
        </w:rPr>
        <w:fldChar w:fldCharType="begin" w:fldLock="1"/>
      </w:r>
      <w:r w:rsidR="00A85DF3">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"[30]", "plainTextFormattedCitation" : "[30]", "previouslyFormattedCitation" : "[30]" }, "properties" : { "noteIndex" : 0 }, "schema" : "https://github.com/citation-style-language/schema/raw/master/csl-citation.json" }</w:instrText>
      </w:r>
      <w:r w:rsidR="00EA2CD2">
        <w:rPr>
          <w:lang w:val="en-CA"/>
        </w:rPr>
        <w:fldChar w:fldCharType="separate"/>
      </w:r>
      <w:r w:rsidR="00376A85" w:rsidRPr="00376A85">
        <w:rPr>
          <w:noProof/>
          <w:lang w:val="en-CA"/>
        </w:rPr>
        <w:t>[30]</w:t>
      </w:r>
      <w:r w:rsidR="00EA2CD2">
        <w:rPr>
          <w:lang w:val="en-CA"/>
        </w:rPr>
        <w:fldChar w:fldCharType="end"/>
      </w:r>
      <w:r w:rsidR="00B9003B">
        <w:rPr>
          <w:lang w:val="en-CA"/>
        </w:rPr>
        <w:t xml:space="preserve">.  The scores were analyzed using a t-test </w:t>
      </w:r>
      <w:r w:rsidR="00EE2123">
        <w:rPr>
          <w:lang w:val="en-CA"/>
        </w:rPr>
        <w:t>for</w:t>
      </w:r>
      <w:r w:rsidR="00D03108">
        <w:rPr>
          <w:lang w:val="en-CA"/>
        </w:rPr>
        <w:t xml:space="preserve"> statistical difference</w:t>
      </w:r>
      <w:r w:rsidR="00EE2123">
        <w:rPr>
          <w:lang w:val="en-CA"/>
        </w:rPr>
        <w:t>s</w:t>
      </w:r>
      <w:r w:rsidR="002C2FBA">
        <w:rPr>
          <w:lang w:val="en-CA"/>
        </w:rPr>
        <w:t xml:space="preserve"> </w:t>
      </w:r>
      <w:r w:rsidR="002C2FBA">
        <w:rPr>
          <w:lang w:val="en-CA"/>
        </w:rPr>
        <w:fldChar w:fldCharType="begin" w:fldLock="1"/>
      </w:r>
      <w:r w:rsidR="00A85DF3">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"[30]", "plainTextFormattedCitation" : "[30]", "previouslyFormattedCitation" : "[30]" }, "properties" : { "noteIndex" : 0 }, "schema" : "https://github.com/citation-style-language/schema/raw/master/csl-citation.json" }</w:instrText>
      </w:r>
      <w:r w:rsidR="002C2FBA">
        <w:rPr>
          <w:lang w:val="en-CA"/>
        </w:rPr>
        <w:fldChar w:fldCharType="separate"/>
      </w:r>
      <w:r w:rsidR="00376A85" w:rsidRPr="00376A85">
        <w:rPr>
          <w:noProof/>
          <w:lang w:val="en-CA"/>
        </w:rPr>
        <w:t>[30]</w:t>
      </w:r>
      <w:r w:rsidR="002C2FBA">
        <w:rPr>
          <w:lang w:val="en-CA"/>
        </w:rPr>
        <w:fldChar w:fldCharType="end"/>
      </w:r>
      <w:r w:rsidR="00D03108">
        <w:rPr>
          <w:lang w:val="en-CA"/>
        </w:rPr>
        <w:t xml:space="preserve">. </w:t>
      </w:r>
      <w:r w:rsidR="0051527A">
        <w:rPr>
          <w:lang w:val="en-CA"/>
        </w:rPr>
        <w:t xml:space="preserve">Addis et al. outlined a testing protocol to compare a standard instrument and a prototype forceps and cutting instrument </w:t>
      </w:r>
      <w:r w:rsidR="0051527A">
        <w:rPr>
          <w:lang w:val="en-CA"/>
        </w:rPr>
        <w:fldChar w:fldCharType="begin" w:fldLock="1"/>
      </w:r>
      <w:r w:rsidR="00A85DF3">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"[31]", "plainTextFormattedCitation" : "[31]", "previouslyFormattedCitation" : "[31]" }, "properties" : { "noteIndex" : 0 }, "schema" : "https://github.com/citation-style-language/schema/raw/master/csl-citation.json" }</w:instrText>
      </w:r>
      <w:r w:rsidR="0051527A">
        <w:rPr>
          <w:lang w:val="en-CA"/>
        </w:rPr>
        <w:fldChar w:fldCharType="separate"/>
      </w:r>
      <w:r w:rsidR="00376A85" w:rsidRPr="00376A85">
        <w:rPr>
          <w:noProof/>
          <w:lang w:val="en-CA"/>
        </w:rPr>
        <w:t>[31]</w:t>
      </w:r>
      <w:r w:rsidR="0051527A">
        <w:rPr>
          <w:lang w:val="en-CA"/>
        </w:rPr>
        <w:fldChar w:fldCharType="end"/>
      </w:r>
      <w:r w:rsidR="0051527A">
        <w:rPr>
          <w:lang w:val="en-CA"/>
        </w:rPr>
        <w:t>. Six tasks were developed using a standard and literature and participants testing the tool were asked to comment on the tool’s performance; the frequency of specific comments, e.g. “this tool is helpful” were assessed</w:t>
      </w:r>
      <w:r w:rsidR="00B71C97">
        <w:rPr>
          <w:lang w:val="en-CA"/>
        </w:rPr>
        <w:t xml:space="preserve"> </w:t>
      </w:r>
      <w:r w:rsidR="00B71C97">
        <w:rPr>
          <w:lang w:val="en-CA"/>
        </w:rPr>
        <w:fldChar w:fldCharType="begin" w:fldLock="1"/>
      </w:r>
      <w:r w:rsidR="00A85DF3">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"[31]", "plainTextFormattedCitation" : "[31]", "previouslyFormattedCitation" : "[31]" }, "properties" : { "noteIndex" : 0 }, "schema" : "https://github.com/citation-style-language/schema/raw/master/csl-citation.json" }</w:instrText>
      </w:r>
      <w:r w:rsidR="00B71C97">
        <w:rPr>
          <w:lang w:val="en-CA"/>
        </w:rPr>
        <w:fldChar w:fldCharType="separate"/>
      </w:r>
      <w:r w:rsidR="00376A85" w:rsidRPr="00376A85">
        <w:rPr>
          <w:noProof/>
          <w:lang w:val="en-CA"/>
        </w:rPr>
        <w:t>[31]</w:t>
      </w:r>
      <w:r w:rsidR="00B71C97">
        <w:rPr>
          <w:lang w:val="en-CA"/>
        </w:rPr>
        <w:fldChar w:fldCharType="end"/>
      </w:r>
      <w:r w:rsidR="0051527A">
        <w:rPr>
          <w:lang w:val="en-CA"/>
        </w:rPr>
        <w:t xml:space="preserve">. </w:t>
      </w:r>
    </w:p>
    <w:p w14:paraId="52D934FB" w14:textId="751F7748" w:rsidR="005C6945" w:rsidRDefault="0051527A" w:rsidP="0077458C">
      <w:pPr>
        <w:ind w:firstLine="720"/>
        <w:jc w:val="both"/>
        <w:rPr>
          <w:lang w:val="en-CA"/>
        </w:rPr>
      </w:pPr>
      <w:r>
        <w:rPr>
          <w:lang w:val="en-CA"/>
        </w:rPr>
        <w:t>Furthermore, a</w:t>
      </w:r>
      <w:r w:rsidR="00D03108">
        <w:rPr>
          <w:lang w:val="en-CA"/>
        </w:rPr>
        <w:t xml:space="preserve">nother PhD. candidate from CIGITI is testing a similar instrument for neurosurgery </w:t>
      </w:r>
      <w:r w:rsidR="0077458C">
        <w:rPr>
          <w:lang w:val="en-CA"/>
        </w:rPr>
        <w:t>using a user feedback survey</w:t>
      </w:r>
      <w:r w:rsidR="00E0659C">
        <w:rPr>
          <w:lang w:val="en-CA"/>
        </w:rPr>
        <w:t>, developed using literature and expert neurosurgeon input</w:t>
      </w:r>
      <w:r w:rsidR="0077458C">
        <w:rPr>
          <w:lang w:val="en-CA"/>
        </w:rPr>
        <w:t xml:space="preserve">; </w:t>
      </w:r>
      <w:r w:rsidR="00D03108">
        <w:rPr>
          <w:lang w:val="en-CA"/>
        </w:rPr>
        <w:t xml:space="preserve">their REB will be amended to conduct this validation study which has the same scope, objectives and outcomes, but for another surgical environment. </w:t>
      </w:r>
      <w:r>
        <w:rPr>
          <w:lang w:val="en-CA"/>
        </w:rPr>
        <w:t>The validation of the instrument prototypes will undergo a similar validation testing protocol.</w:t>
      </w:r>
      <w:r w:rsidR="0077458C">
        <w:rPr>
          <w:lang w:val="en-CA"/>
        </w:rPr>
        <w:t xml:space="preserve"> The user feedback</w:t>
      </w:r>
      <w:r w:rsidR="005C6945">
        <w:rPr>
          <w:lang w:val="en-CA"/>
        </w:rPr>
        <w:t xml:space="preserve"> survey</w:t>
      </w:r>
      <w:r w:rsidR="00E0659C">
        <w:rPr>
          <w:lang w:val="en-CA"/>
        </w:rPr>
        <w:t>, developed using the neurosurgery survey with expert otologist input</w:t>
      </w:r>
      <w:r w:rsidR="005C6945">
        <w:rPr>
          <w:lang w:val="en-CA"/>
        </w:rPr>
        <w:t xml:space="preserve"> (see Appendix A) will be used to obtain surgeon feedback on the following aspects of the tool: instrument </w:t>
      </w:r>
      <w:r w:rsidR="0077458C">
        <w:rPr>
          <w:lang w:val="en-CA"/>
        </w:rPr>
        <w:t>form</w:t>
      </w:r>
      <w:r w:rsidR="005C6945">
        <w:rPr>
          <w:lang w:val="en-CA"/>
        </w:rPr>
        <w:t>, operation</w:t>
      </w:r>
      <w:r w:rsidR="0077458C">
        <w:rPr>
          <w:lang w:val="en-CA"/>
        </w:rPr>
        <w:t>, functionality</w:t>
      </w:r>
      <w:r w:rsidR="005C6945">
        <w:rPr>
          <w:lang w:val="en-CA"/>
        </w:rPr>
        <w:t xml:space="preserve"> </w:t>
      </w:r>
      <w:r w:rsidR="0077458C">
        <w:rPr>
          <w:lang w:val="en-CA"/>
        </w:rPr>
        <w:t>(</w:t>
      </w:r>
      <w:r w:rsidR="005C6945">
        <w:rPr>
          <w:lang w:val="en-CA"/>
        </w:rPr>
        <w:t>including using the instrument tip to bend and dissect mock cholesteatoma</w:t>
      </w:r>
      <w:r w:rsidR="0077458C">
        <w:rPr>
          <w:lang w:val="en-CA"/>
        </w:rPr>
        <w:t xml:space="preserve">), performance, </w:t>
      </w:r>
      <w:r w:rsidR="005C6945">
        <w:rPr>
          <w:lang w:val="en-CA"/>
        </w:rPr>
        <w:t xml:space="preserve">safety, functionality and comfort. The Likert Scale scores will be analyzed using non-parametric Kruskal Wallis statistics method and qualitative comments will be summarized in a journal paper. </w:t>
      </w:r>
    </w:p>
    <w:p w14:paraId="44A35A7F" w14:textId="49D3843E" w:rsidR="000F6635" w:rsidRDefault="000F6635" w:rsidP="00663FF9">
      <w:pPr>
        <w:jc w:val="both"/>
        <w:rPr>
          <w:highlight w:val="yellow"/>
          <w:lang w:val="en-CA"/>
        </w:rPr>
      </w:pPr>
      <w:r>
        <w:rPr>
          <w:highlight w:val="yellow"/>
          <w:lang w:val="en-CA"/>
        </w:rPr>
        <w:t xml:space="preserve">Appendix A: </w:t>
      </w:r>
    </w:p>
    <w:p w14:paraId="71D261FD" w14:textId="77777777" w:rsidR="005C6945" w:rsidRDefault="005C6945" w:rsidP="00663FF9">
      <w:pPr>
        <w:jc w:val="both"/>
        <w:rPr>
          <w:lang w:val="en-CA"/>
        </w:rPr>
      </w:pPr>
      <w:r w:rsidRPr="005C6945">
        <w:rPr>
          <w:highlight w:val="yellow"/>
          <w:lang w:val="en-CA"/>
        </w:rPr>
        <w:t>&lt;&lt;attach C:\Users\arushri swarup\Documents\GitHub\Grad-School\REB\TEES Instrument Testing Survey\</w:t>
      </w:r>
      <w:r w:rsidRPr="005C6945">
        <w:rPr>
          <w:highlight w:val="yellow"/>
        </w:rPr>
        <w:t xml:space="preserve"> </w:t>
      </w:r>
      <w:r w:rsidRPr="005C6945">
        <w:rPr>
          <w:highlight w:val="yellow"/>
          <w:lang w:val="en-CA"/>
        </w:rPr>
        <w:t>Survey -  ENT Instrument 2017-08-25 AS&gt;&gt;</w:t>
      </w:r>
    </w:p>
    <w:p w14:paraId="206093BB" w14:textId="77777777" w:rsidR="00CB2919" w:rsidRDefault="00CB2919" w:rsidP="00663FF9">
      <w:pPr>
        <w:jc w:val="both"/>
        <w:rPr>
          <w:lang w:val="en-CA"/>
        </w:rPr>
      </w:pPr>
    </w:p>
    <w:p w14:paraId="34102E6D" w14:textId="3B3C088D" w:rsidR="009A1118" w:rsidRDefault="00B03FF8" w:rsidP="00B03FF8">
      <w:pPr>
        <w:pStyle w:val="Heading1"/>
        <w:rPr>
          <w:lang w:val="en-CA"/>
        </w:rPr>
      </w:pPr>
      <w:r>
        <w:rPr>
          <w:lang w:val="en-CA"/>
        </w:rPr>
        <w:t xml:space="preserve">5. </w:t>
      </w:r>
      <w:r w:rsidR="009A1118">
        <w:rPr>
          <w:lang w:val="en-CA"/>
        </w:rPr>
        <w:t>Timeline</w:t>
      </w:r>
    </w:p>
    <w:p w14:paraId="6BD1CCA2" w14:textId="77777777" w:rsidR="009A1118" w:rsidRDefault="009A1118" w:rsidP="00663FF9">
      <w:pPr>
        <w:jc w:val="both"/>
        <w:rPr>
          <w:lang w:val="en-CA"/>
        </w:rPr>
      </w:pPr>
    </w:p>
    <w:p w14:paraId="15508049" w14:textId="75D3579B" w:rsidR="00A85DF3" w:rsidRPr="00A85DF3" w:rsidRDefault="009A1118">
      <w:pPr>
        <w:widowControl w:val="0"/>
        <w:autoSpaceDE w:val="0"/>
        <w:autoSpaceDN w:val="0"/>
        <w:adjustRightInd w:val="0"/>
        <w:spacing w:after="140" w:line="288" w:lineRule="auto"/>
        <w:rPr>
          <w:rFonts w:ascii="Calibri" w:eastAsia="Times New Roman" w:hAnsi="Calibri" w:cs="Times New Roman"/>
          <w:noProof/>
          <w:sz w:val="28"/>
        </w:rPr>
      </w:pPr>
      <w:r>
        <w:rPr>
          <w:lang w:val="en-CA"/>
        </w:rPr>
        <w:t>Bibliography</w:t>
      </w:r>
      <w:r w:rsidR="00EA2CD2">
        <w:rPr>
          <w:rFonts w:asciiTheme="majorHAnsi" w:eastAsiaTheme="majorEastAsia" w:hAnsiTheme="majorHAnsi" w:cstheme="majorBidi"/>
          <w:b/>
          <w:bCs/>
          <w:sz w:val="28"/>
          <w:szCs w:val="28"/>
          <w:lang w:val="en-CA"/>
        </w:rPr>
        <w:fldChar w:fldCharType="begin" w:fldLock="1"/>
      </w:r>
      <w:r w:rsidR="00EB0521">
        <w:rPr>
          <w:lang w:val="en-CA"/>
        </w:rPr>
        <w:instrText xml:space="preserve">ADDIN Mendeley Bibliography CSL_BIBLIOGRAPHY </w:instrText>
      </w:r>
      <w:r w:rsidR="00EA2CD2">
        <w:rPr>
          <w:rFonts w:asciiTheme="majorHAnsi" w:eastAsiaTheme="majorEastAsia" w:hAnsiTheme="majorHAnsi" w:cstheme="majorBidi"/>
          <w:b/>
          <w:bCs/>
          <w:sz w:val="28"/>
          <w:szCs w:val="28"/>
          <w:lang w:val="en-CA"/>
        </w:rPr>
        <w:fldChar w:fldCharType="separate"/>
      </w:r>
    </w:p>
    <w:p w14:paraId="4C562425"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w:t>
      </w:r>
      <w:r w:rsidRPr="00A85DF3">
        <w:rPr>
          <w:rFonts w:ascii="Calibri" w:eastAsia="Times New Roman" w:hAnsi="Calibri" w:cs="Times New Roman"/>
          <w:noProof/>
          <w:sz w:val="28"/>
        </w:rPr>
        <w:tab/>
        <w:t xml:space="preserve">N. Nassif, M. Berlucchi, and L. O. R. de Zinis, “Tympanic membrane perforation in children: Endoscopic type I tympanoplasty, a newly technique, is it worthwhile?,” </w:t>
      </w:r>
      <w:r w:rsidRPr="00A85DF3">
        <w:rPr>
          <w:rFonts w:ascii="Calibri" w:eastAsia="Times New Roman" w:hAnsi="Calibri" w:cs="Times New Roman"/>
          <w:i/>
          <w:iCs/>
          <w:noProof/>
          <w:sz w:val="28"/>
        </w:rPr>
        <w:t>Int. J. Pediatr. Otorhinolaryngol.</w:t>
      </w:r>
      <w:r w:rsidRPr="00A85DF3">
        <w:rPr>
          <w:rFonts w:ascii="Calibri" w:eastAsia="Times New Roman" w:hAnsi="Calibri" w:cs="Times New Roman"/>
          <w:noProof/>
          <w:sz w:val="28"/>
        </w:rPr>
        <w:t>, vol. 79, no. 11, pp. 1860–1864, 2015.</w:t>
      </w:r>
    </w:p>
    <w:p w14:paraId="1FB57F0D"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10D7E6E0"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w:t>
      </w:r>
      <w:r w:rsidRPr="00A85DF3">
        <w:rPr>
          <w:rFonts w:ascii="Calibri" w:eastAsia="Times New Roman" w:hAnsi="Calibri" w:cs="Times New Roman"/>
          <w:noProof/>
          <w:sz w:val="28"/>
        </w:rPr>
        <w:tab/>
        <w:t xml:space="preserve">M. S. Cohen, L. D. Landegger, E. D. Kozin, and D. J. Lee, “Pediatric endoscopic ear surgery in clinical practice: Lessons learned and early outcomes,” </w:t>
      </w:r>
      <w:r w:rsidRPr="00A85DF3">
        <w:rPr>
          <w:rFonts w:ascii="Calibri" w:eastAsia="Times New Roman" w:hAnsi="Calibri" w:cs="Times New Roman"/>
          <w:i/>
          <w:iCs/>
          <w:noProof/>
          <w:sz w:val="28"/>
        </w:rPr>
        <w:t>Laryngoscope</w:t>
      </w:r>
      <w:r w:rsidRPr="00A85DF3">
        <w:rPr>
          <w:rFonts w:ascii="Calibri" w:eastAsia="Times New Roman" w:hAnsi="Calibri" w:cs="Times New Roman"/>
          <w:noProof/>
          <w:sz w:val="28"/>
        </w:rPr>
        <w:t>, p. n/a–n/a, 2015.</w:t>
      </w:r>
    </w:p>
    <w:p w14:paraId="45C0C7FC"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0FC4F99F"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[3]</w:t>
      </w:r>
      <w:r w:rsidRPr="00A85DF3">
        <w:rPr>
          <w:rFonts w:ascii="Calibri" w:eastAsia="Times New Roman" w:hAnsi="Calibri" w:cs="Times New Roman"/>
          <w:noProof/>
          <w:sz w:val="28"/>
        </w:rPr>
        <w:tab/>
        <w:t xml:space="preserve">H. Kanona, J. S. Virk, and A. Owa, “Endoscopic ear surgery: A case series and first United Kingdom experience.,” </w:t>
      </w:r>
      <w:r w:rsidRPr="00A85DF3">
        <w:rPr>
          <w:rFonts w:ascii="Calibri" w:eastAsia="Times New Roman" w:hAnsi="Calibri" w:cs="Times New Roman"/>
          <w:i/>
          <w:iCs/>
          <w:noProof/>
          <w:sz w:val="28"/>
        </w:rPr>
        <w:t>World J. Clin. cases</w:t>
      </w:r>
      <w:r w:rsidRPr="00A85DF3">
        <w:rPr>
          <w:rFonts w:ascii="Calibri" w:eastAsia="Times New Roman" w:hAnsi="Calibri" w:cs="Times New Roman"/>
          <w:noProof/>
          <w:sz w:val="28"/>
        </w:rPr>
        <w:t>, vol. 3, no. 3, pp. 310–7, 2015.</w:t>
      </w:r>
    </w:p>
    <w:p w14:paraId="12A911E5"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7B203C74"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[4]</w:t>
      </w:r>
      <w:r w:rsidRPr="00A85DF3">
        <w:rPr>
          <w:rFonts w:ascii="Calibri" w:eastAsia="Times New Roman" w:hAnsi="Calibri" w:cs="Times New Roman"/>
          <w:noProof/>
          <w:sz w:val="28"/>
        </w:rPr>
        <w:tab/>
        <w:t xml:space="preserve">M. Badr-el-dine, “Instrumentation and Technologies in Endoscopic Ear Surgery,” </w:t>
      </w:r>
      <w:r w:rsidRPr="00A85DF3">
        <w:rPr>
          <w:rFonts w:ascii="Calibri" w:eastAsia="Times New Roman" w:hAnsi="Calibri" w:cs="Times New Roman"/>
          <w:i/>
          <w:iCs/>
          <w:noProof/>
          <w:sz w:val="28"/>
        </w:rPr>
        <w:t>Otolaryngol. Clin. NA</w:t>
      </w:r>
      <w:r w:rsidRPr="00A85DF3">
        <w:rPr>
          <w:rFonts w:ascii="Calibri" w:eastAsia="Times New Roman" w:hAnsi="Calibri" w:cs="Times New Roman"/>
          <w:noProof/>
          <w:sz w:val="28"/>
        </w:rPr>
        <w:t>, vol. 46, no. 2, pp. 211–225, 2013.</w:t>
      </w:r>
    </w:p>
    <w:p w14:paraId="1EBC2C2C"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33F75B8B"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[5]</w:t>
      </w:r>
      <w:r w:rsidRPr="00A85DF3">
        <w:rPr>
          <w:rFonts w:ascii="Calibri" w:eastAsia="Times New Roman" w:hAnsi="Calibri" w:cs="Times New Roman"/>
          <w:noProof/>
          <w:sz w:val="28"/>
        </w:rPr>
        <w:tab/>
        <w:t xml:space="preserve">M. L. Bennett, D. Zhang, R. F. Labadie, and J. H. Noble, “Comparison of Middle Ear Visualization With Endoscopy and Microscopy,” </w:t>
      </w:r>
      <w:r w:rsidRPr="00A85DF3">
        <w:rPr>
          <w:rFonts w:ascii="Calibri" w:eastAsia="Times New Roman" w:hAnsi="Calibri" w:cs="Times New Roman"/>
          <w:i/>
          <w:iCs/>
          <w:noProof/>
          <w:sz w:val="28"/>
        </w:rPr>
        <w:t>Otol. Neurotol.</w:t>
      </w:r>
      <w:r w:rsidRPr="00A85DF3">
        <w:rPr>
          <w:rFonts w:ascii="Calibri" w:eastAsia="Times New Roman" w:hAnsi="Calibri" w:cs="Times New Roman"/>
          <w:noProof/>
          <w:sz w:val="28"/>
        </w:rPr>
        <w:t>, vol. 37, pp. 362–366, 2016.</w:t>
      </w:r>
    </w:p>
    <w:p w14:paraId="337FA8E1"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437EA138"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[6]</w:t>
      </w:r>
      <w:r w:rsidRPr="00A85DF3">
        <w:rPr>
          <w:rFonts w:ascii="Calibri" w:eastAsia="Times New Roman" w:hAnsi="Calibri" w:cs="Times New Roman"/>
          <w:noProof/>
          <w:sz w:val="28"/>
        </w:rPr>
        <w:tab/>
        <w:t xml:space="preserve">M. Tarabichi, “Endoscopic Middle Ear Surgery,” </w:t>
      </w:r>
      <w:r w:rsidRPr="00A85DF3">
        <w:rPr>
          <w:rFonts w:ascii="Calibri" w:eastAsia="Times New Roman" w:hAnsi="Calibri" w:cs="Times New Roman"/>
          <w:i/>
          <w:iCs/>
          <w:noProof/>
          <w:sz w:val="28"/>
        </w:rPr>
        <w:t>Ann. Otol. Rhinol. Laryngol.</w:t>
      </w:r>
      <w:r w:rsidRPr="00A85DF3">
        <w:rPr>
          <w:rFonts w:ascii="Calibri" w:eastAsia="Times New Roman" w:hAnsi="Calibri" w:cs="Times New Roman"/>
          <w:noProof/>
          <w:sz w:val="28"/>
        </w:rPr>
        <w:t>, vol. 108, no. 1, pp. 39–46, 1999.</w:t>
      </w:r>
    </w:p>
    <w:p w14:paraId="6BFBC73E"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351796ED"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[7]</w:t>
      </w:r>
      <w:r w:rsidRPr="00A85DF3">
        <w:rPr>
          <w:rFonts w:ascii="Calibri" w:eastAsia="Times New Roman" w:hAnsi="Calibri" w:cs="Times New Roman"/>
          <w:noProof/>
          <w:sz w:val="28"/>
        </w:rPr>
        <w:tab/>
        <w:t xml:space="preserve">R. A. Chole, H. A. Brodie, and A. Jacob, “Surgery of the Mastoid and Petrosa,” </w:t>
      </w:r>
      <w:r w:rsidRPr="00A85DF3">
        <w:rPr>
          <w:rFonts w:ascii="Calibri" w:eastAsia="Times New Roman" w:hAnsi="Calibri" w:cs="Times New Roman"/>
          <w:i/>
          <w:iCs/>
          <w:noProof/>
          <w:sz w:val="28"/>
        </w:rPr>
        <w:t>Ento Key Fastest Otolaryngology &amp; Ophthalmology Insight Engine</w:t>
      </w:r>
      <w:r w:rsidRPr="00A85DF3">
        <w:rPr>
          <w:rFonts w:ascii="Calibri" w:eastAsia="Times New Roman" w:hAnsi="Calibri" w:cs="Times New Roman"/>
          <w:noProof/>
          <w:sz w:val="28"/>
        </w:rPr>
        <w:t>, 2016. [Online]. Available: https://entokey.com/surgery-of-the-mastoid-and-petrosa/. [Accessed: 25-Sep-2017].</w:t>
      </w:r>
    </w:p>
    <w:p w14:paraId="6505D03F"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2B12EC09"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[8]</w:t>
      </w:r>
      <w:r w:rsidRPr="00A85DF3">
        <w:rPr>
          <w:rFonts w:ascii="Calibri" w:eastAsia="Times New Roman" w:hAnsi="Calibri" w:cs="Times New Roman"/>
          <w:noProof/>
          <w:sz w:val="28"/>
        </w:rPr>
        <w:tab/>
        <w:t>IWGEES, “Instruments for Endoscopic Ear Surgery,” 2011. [Online]. Available: http://www.sinuscentro.com.br/iwgees/instruments.htm. [Accessed: 25-Sep-2017].</w:t>
      </w:r>
    </w:p>
    <w:p w14:paraId="0FF5E55F"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676D27A7"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[9]</w:t>
      </w:r>
      <w:r w:rsidRPr="00A85DF3">
        <w:rPr>
          <w:rFonts w:ascii="Calibri" w:eastAsia="Times New Roman" w:hAnsi="Calibri" w:cs="Times New Roman"/>
          <w:noProof/>
          <w:sz w:val="28"/>
        </w:rPr>
        <w:tab/>
        <w:t>K. O. Paulose, “Micro Ear Surgery in Jubilee Hospital Trivandrum, Kerala,India,” 2017. [Online]. Available: http://drpaulose.com/ear/ent-pediatric-children/micro-ear-surgery-in-jubilee-hospital-trivandrum-keralaindia. [Accessed: 25-Sep-2017].</w:t>
      </w:r>
    </w:p>
    <w:p w14:paraId="61973012"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001C0CCB"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[10]</w:t>
      </w:r>
      <w:r w:rsidRPr="00A85DF3">
        <w:rPr>
          <w:rFonts w:ascii="Calibri" w:eastAsia="Times New Roman" w:hAnsi="Calibri" w:cs="Times New Roman"/>
          <w:noProof/>
          <w:sz w:val="28"/>
        </w:rPr>
        <w:tab/>
        <w:t xml:space="preserve">T. Mijovic and J. Lea, “Training and Education in Endoscopic Ear Surgery,” </w:t>
      </w:r>
      <w:r w:rsidRPr="00A85DF3">
        <w:rPr>
          <w:rFonts w:ascii="Calibri" w:eastAsia="Times New Roman" w:hAnsi="Calibri" w:cs="Times New Roman"/>
          <w:i/>
          <w:iCs/>
          <w:noProof/>
          <w:sz w:val="28"/>
        </w:rPr>
        <w:t>Curr. Otorhinolaryngol. Rep.</w:t>
      </w:r>
      <w:r w:rsidRPr="00A85DF3">
        <w:rPr>
          <w:rFonts w:ascii="Calibri" w:eastAsia="Times New Roman" w:hAnsi="Calibri" w:cs="Times New Roman"/>
          <w:noProof/>
          <w:sz w:val="28"/>
        </w:rPr>
        <w:t>, vol. 3, no. 4, pp. 193–199, 2015.</w:t>
      </w:r>
    </w:p>
    <w:p w14:paraId="4F236A96"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1CBCE818"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[11]</w:t>
      </w:r>
      <w:r w:rsidRPr="00A85DF3">
        <w:rPr>
          <w:rFonts w:ascii="Calibri" w:eastAsia="Times New Roman" w:hAnsi="Calibri" w:cs="Times New Roman"/>
          <w:noProof/>
          <w:sz w:val="28"/>
        </w:rPr>
        <w:tab/>
        <w:t xml:space="preserve">C. Kuo and H. Wu, “Comparison of endoscopic and microscopic tympanoplasty,” </w:t>
      </w:r>
      <w:r w:rsidRPr="00A85DF3">
        <w:rPr>
          <w:rFonts w:ascii="Calibri" w:eastAsia="Times New Roman" w:hAnsi="Calibri" w:cs="Times New Roman"/>
          <w:i/>
          <w:iCs/>
          <w:noProof/>
          <w:sz w:val="28"/>
        </w:rPr>
        <w:t>Eur. Arch. Oto-Rhino-Laryngology</w:t>
      </w:r>
      <w:r w:rsidRPr="00A85DF3">
        <w:rPr>
          <w:rFonts w:ascii="Calibri" w:eastAsia="Times New Roman" w:hAnsi="Calibri" w:cs="Times New Roman"/>
          <w:noProof/>
          <w:sz w:val="28"/>
        </w:rPr>
        <w:t>, vol. 10, no. 1, pp. 1–6, 2017.</w:t>
      </w:r>
    </w:p>
    <w:p w14:paraId="16209C4A"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7C1885DE"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[12]</w:t>
      </w:r>
      <w:r w:rsidRPr="00A85DF3">
        <w:rPr>
          <w:rFonts w:ascii="Calibri" w:eastAsia="Times New Roman" w:hAnsi="Calibri" w:cs="Times New Roman"/>
          <w:noProof/>
          <w:sz w:val="28"/>
        </w:rPr>
        <w:tab/>
        <w:t>Columbia University Medical Centre, “Endoscopic Ear Surgery,” 2016. [Online]. Available: http://entcolumbia.org/our-services/otology-neurotology/endoscopic-ear-surgery. [Accessed: 25-Sep-2017].</w:t>
      </w:r>
    </w:p>
    <w:p w14:paraId="53D47E53"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19FF068E"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[13]</w:t>
      </w:r>
      <w:r w:rsidRPr="00A85DF3">
        <w:rPr>
          <w:rFonts w:ascii="Calibri" w:eastAsia="Times New Roman" w:hAnsi="Calibri" w:cs="Times New Roman"/>
          <w:noProof/>
          <w:sz w:val="28"/>
        </w:rPr>
        <w:tab/>
        <w:t xml:space="preserve">M. Yong, T. Mijovic, and J. Lea, “Endoscopic ear surgery in Canada : a cross-sectional study,” </w:t>
      </w:r>
      <w:r w:rsidRPr="00A85DF3">
        <w:rPr>
          <w:rFonts w:ascii="Calibri" w:eastAsia="Times New Roman" w:hAnsi="Calibri" w:cs="Times New Roman"/>
          <w:i/>
          <w:iCs/>
          <w:noProof/>
          <w:sz w:val="28"/>
        </w:rPr>
        <w:t>J. Otolaryngol. - Head Neck Surg.</w:t>
      </w:r>
      <w:r w:rsidRPr="00A85DF3">
        <w:rPr>
          <w:rFonts w:ascii="Calibri" w:eastAsia="Times New Roman" w:hAnsi="Calibri" w:cs="Times New Roman"/>
          <w:noProof/>
          <w:sz w:val="28"/>
        </w:rPr>
        <w:t>, pp. 1–8, 2016.</w:t>
      </w:r>
    </w:p>
    <w:p w14:paraId="67AB253D"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2BC08315"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[14]</w:t>
      </w:r>
      <w:r w:rsidRPr="00A85DF3">
        <w:rPr>
          <w:rFonts w:ascii="Calibri" w:eastAsia="Times New Roman" w:hAnsi="Calibri" w:cs="Times New Roman"/>
          <w:noProof/>
          <w:sz w:val="28"/>
        </w:rPr>
        <w:tab/>
        <w:t xml:space="preserve">S. C. Prasad, A. Giannuzzi, E. A. Nahleh, G. De Donato, A. Russo, and M. Sanna, “Is endoscopic ear surgery an alternative to the modified Bondy technique for limited epitympanic cholesteatoma?,” </w:t>
      </w:r>
      <w:r w:rsidRPr="00A85DF3">
        <w:rPr>
          <w:rFonts w:ascii="Calibri" w:eastAsia="Times New Roman" w:hAnsi="Calibri" w:cs="Times New Roman"/>
          <w:i/>
          <w:iCs/>
          <w:noProof/>
          <w:sz w:val="28"/>
        </w:rPr>
        <w:t>Eur. Arch. Oto-Rhino-Laryngology</w:t>
      </w:r>
      <w:r w:rsidRPr="00A85DF3">
        <w:rPr>
          <w:rFonts w:ascii="Calibri" w:eastAsia="Times New Roman" w:hAnsi="Calibri" w:cs="Times New Roman"/>
          <w:noProof/>
          <w:sz w:val="28"/>
        </w:rPr>
        <w:t>, vol. 273, no. 9, pp. 2533–2540, 2016.</w:t>
      </w:r>
    </w:p>
    <w:p w14:paraId="13718204"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04958E93"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[15]</w:t>
      </w:r>
      <w:r w:rsidRPr="00A85DF3">
        <w:rPr>
          <w:rFonts w:ascii="Calibri" w:eastAsia="Times New Roman" w:hAnsi="Calibri" w:cs="Times New Roman"/>
          <w:noProof/>
          <w:sz w:val="28"/>
        </w:rPr>
        <w:tab/>
        <w:t xml:space="preserve">A. L. James and B. C. Papsin, “Ten Top Considerations in Pediatric Tympanoplasty,” </w:t>
      </w:r>
      <w:r w:rsidRPr="00A85DF3">
        <w:rPr>
          <w:rFonts w:ascii="Calibri" w:eastAsia="Times New Roman" w:hAnsi="Calibri" w:cs="Times New Roman"/>
          <w:i/>
          <w:iCs/>
          <w:noProof/>
          <w:sz w:val="28"/>
        </w:rPr>
        <w:t>Otolaryngol. -- Head Neck Surg.</w:t>
      </w:r>
      <w:r w:rsidRPr="00A85DF3">
        <w:rPr>
          <w:rFonts w:ascii="Calibri" w:eastAsia="Times New Roman" w:hAnsi="Calibri" w:cs="Times New Roman"/>
          <w:noProof/>
          <w:sz w:val="28"/>
        </w:rPr>
        <w:t>, vol. 147, no. 6, pp. 992–998, 2012.</w:t>
      </w:r>
    </w:p>
    <w:p w14:paraId="788B5CF0"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15796497"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lastRenderedPageBreak/>
        <w:t>[16]</w:t>
      </w:r>
      <w:r w:rsidRPr="00A85DF3">
        <w:rPr>
          <w:rFonts w:ascii="Calibri" w:eastAsia="Times New Roman" w:hAnsi="Calibri" w:cs="Times New Roman"/>
          <w:noProof/>
          <w:sz w:val="28"/>
        </w:rPr>
        <w:tab/>
        <w:t xml:space="preserve">A. L. James, “Endoscopic Middle Ear Surgery in Children.,” </w:t>
      </w:r>
      <w:r w:rsidRPr="00A85DF3">
        <w:rPr>
          <w:rFonts w:ascii="Calibri" w:eastAsia="Times New Roman" w:hAnsi="Calibri" w:cs="Times New Roman"/>
          <w:i/>
          <w:iCs/>
          <w:noProof/>
          <w:sz w:val="28"/>
        </w:rPr>
        <w:t>Otolaryngol. Clin. North Am.</w:t>
      </w:r>
      <w:r w:rsidRPr="00A85DF3">
        <w:rPr>
          <w:rFonts w:ascii="Calibri" w:eastAsia="Times New Roman" w:hAnsi="Calibri" w:cs="Times New Roman"/>
          <w:noProof/>
          <w:sz w:val="28"/>
        </w:rPr>
        <w:t>, vol. 46, no. 2, pp. 233–44, Apr. 2013.</w:t>
      </w:r>
    </w:p>
    <w:p w14:paraId="6D14C301"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5089E883"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[17]</w:t>
      </w:r>
      <w:r w:rsidRPr="00A85DF3">
        <w:rPr>
          <w:rFonts w:ascii="Calibri" w:eastAsia="Times New Roman" w:hAnsi="Calibri" w:cs="Times New Roman"/>
          <w:noProof/>
          <w:sz w:val="28"/>
        </w:rPr>
        <w:tab/>
        <w:t>Spiggle and Theis, “Panetti Instrument Set,” 2017. [Online]. Available: http://www.spiggle-theis.com/en/products/otology/panetti-instrument-set. [Accessed: 03-Oct-2017].</w:t>
      </w:r>
    </w:p>
    <w:p w14:paraId="55A9B9D6"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6B4B352F"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[18]</w:t>
      </w:r>
      <w:r w:rsidRPr="00A85DF3">
        <w:rPr>
          <w:rFonts w:ascii="Calibri" w:eastAsia="Times New Roman" w:hAnsi="Calibri" w:cs="Times New Roman"/>
          <w:noProof/>
          <w:sz w:val="28"/>
        </w:rPr>
        <w:tab/>
        <w:t>Grace Medical, “Endoscopic Instruments,” 2017. [Online]. Available: http://www.gracemedical.com/products/endoscopic-instruments/endoscopic-instruments/. [Accessed: 03-Oct-2017].</w:t>
      </w:r>
    </w:p>
    <w:p w14:paraId="3F44423D"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38ADE2DF"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[19]</w:t>
      </w:r>
      <w:r w:rsidRPr="00A85DF3">
        <w:rPr>
          <w:rFonts w:ascii="Calibri" w:eastAsia="Times New Roman" w:hAnsi="Calibri" w:cs="Times New Roman"/>
          <w:noProof/>
          <w:sz w:val="28"/>
        </w:rPr>
        <w:tab/>
        <w:t xml:space="preserve">Storz, “Instrument Set for Endoscopic Middle Ear Surgery,” </w:t>
      </w:r>
      <w:r w:rsidRPr="00A85DF3">
        <w:rPr>
          <w:rFonts w:ascii="Calibri" w:eastAsia="Times New Roman" w:hAnsi="Calibri" w:cs="Times New Roman"/>
          <w:i/>
          <w:iCs/>
          <w:noProof/>
          <w:sz w:val="28"/>
        </w:rPr>
        <w:t>EndoWorld Karl Storz - Endoskope</w:t>
      </w:r>
      <w:r w:rsidRPr="00A85DF3">
        <w:rPr>
          <w:rFonts w:ascii="Calibri" w:eastAsia="Times New Roman" w:hAnsi="Calibri" w:cs="Times New Roman"/>
          <w:noProof/>
          <w:sz w:val="28"/>
        </w:rPr>
        <w:t>. pp. 1–16, 2016.</w:t>
      </w:r>
    </w:p>
    <w:p w14:paraId="01E54E25"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54F39FB5"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[20]</w:t>
      </w:r>
      <w:r w:rsidRPr="00A85DF3">
        <w:rPr>
          <w:rFonts w:ascii="Calibri" w:eastAsia="Times New Roman" w:hAnsi="Calibri" w:cs="Times New Roman"/>
          <w:noProof/>
          <w:sz w:val="28"/>
        </w:rPr>
        <w:tab/>
        <w:t xml:space="preserve">R. Yasin, B. P. O’Connell, H. Yu, J. B. Hunter, G. B. Wanna, A. Rivas, and N. Simaan, “Steerable Robot-assisted Micromanipulation in the Middle Ear,” </w:t>
      </w:r>
      <w:r w:rsidRPr="00A85DF3">
        <w:rPr>
          <w:rFonts w:ascii="Calibri" w:eastAsia="Times New Roman" w:hAnsi="Calibri" w:cs="Times New Roman"/>
          <w:i/>
          <w:iCs/>
          <w:noProof/>
          <w:sz w:val="28"/>
        </w:rPr>
        <w:t>Otol. Neurotol.</w:t>
      </w:r>
      <w:r w:rsidRPr="00A85DF3">
        <w:rPr>
          <w:rFonts w:ascii="Calibri" w:eastAsia="Times New Roman" w:hAnsi="Calibri" w:cs="Times New Roman"/>
          <w:noProof/>
          <w:sz w:val="28"/>
        </w:rPr>
        <w:t>, vol. 38, no. 2, pp. 290–295, 2017.</w:t>
      </w:r>
    </w:p>
    <w:p w14:paraId="2142BA6D"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17F69FA6"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[21]</w:t>
      </w:r>
      <w:r w:rsidRPr="00A85DF3">
        <w:rPr>
          <w:rFonts w:ascii="Calibri" w:eastAsia="Times New Roman" w:hAnsi="Calibri" w:cs="Times New Roman"/>
          <w:noProof/>
          <w:sz w:val="28"/>
        </w:rPr>
        <w:tab/>
        <w:t xml:space="preserve">L. Fichera, N. P. Dillon, D. Zhang, I. S. Godage, M. A. Siebold, B. I. Hartley, J. H. Noble, P. T. Russell, R. F. Labadie, and R. J. Webster, “Through the Eustachian Tube and Beyond: A New Miniature Robotic Endoscope to See Into the Middle Ear,” </w:t>
      </w:r>
      <w:r w:rsidRPr="00A85DF3">
        <w:rPr>
          <w:rFonts w:ascii="Calibri" w:eastAsia="Times New Roman" w:hAnsi="Calibri" w:cs="Times New Roman"/>
          <w:i/>
          <w:iCs/>
          <w:noProof/>
          <w:sz w:val="28"/>
        </w:rPr>
        <w:t>IEEE Robot. Autom. Lett.</w:t>
      </w:r>
      <w:r w:rsidRPr="00A85DF3">
        <w:rPr>
          <w:rFonts w:ascii="Calibri" w:eastAsia="Times New Roman" w:hAnsi="Calibri" w:cs="Times New Roman"/>
          <w:noProof/>
          <w:sz w:val="28"/>
        </w:rPr>
        <w:t>, vol. 2, no. 3, pp. 1488–1494, 2017.</w:t>
      </w:r>
    </w:p>
    <w:p w14:paraId="6B5751AF"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0FE59120"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[22]</w:t>
      </w:r>
      <w:r w:rsidRPr="00A85DF3">
        <w:rPr>
          <w:rFonts w:ascii="Calibri" w:eastAsia="Times New Roman" w:hAnsi="Calibri" w:cs="Times New Roman"/>
          <w:noProof/>
          <w:sz w:val="28"/>
        </w:rPr>
        <w:tab/>
        <w:t>H. J. Marcus, T. P. Cundy, A. Hughes-hallett, Z. Yang, A. Darzi, D. Nandi, and D. Phil, “Europe PMC Funders Group Endoscopic and Keyhole Endoscope-assisted Neurosurgical Approaches : A Qualitative Survey on Technical Challenges and Technological Solutions,” vol. 28, no. 5, pp. 606–610, 2015.</w:t>
      </w:r>
    </w:p>
    <w:p w14:paraId="74FD377D"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31469F76"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[23]</w:t>
      </w:r>
      <w:r w:rsidRPr="00A85DF3">
        <w:rPr>
          <w:rFonts w:ascii="Calibri" w:eastAsia="Times New Roman" w:hAnsi="Calibri" w:cs="Times New Roman"/>
          <w:noProof/>
          <w:sz w:val="28"/>
        </w:rPr>
        <w:tab/>
        <w:t>Salient Medical, “Vitreoretianal Laser Probes,” 2017. [Online]. Available: http://salientmed.com/solution/endoprobe-handpieces/. [Accessed: 03-Oct-2017].</w:t>
      </w:r>
    </w:p>
    <w:p w14:paraId="7D603ED1"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7056C6AB"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[24]</w:t>
      </w:r>
      <w:r w:rsidRPr="00A85DF3">
        <w:rPr>
          <w:rFonts w:ascii="Calibri" w:eastAsia="Times New Roman" w:hAnsi="Calibri" w:cs="Times New Roman"/>
          <w:noProof/>
          <w:sz w:val="28"/>
        </w:rPr>
        <w:tab/>
        <w:t>M. J. McGowan, C. R. Hurst, H. M. Lambert, and C. F. Lumpkin, “US7766904.pdf.” p. 14, 2010.</w:t>
      </w:r>
    </w:p>
    <w:p w14:paraId="4C1079F1"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2F22FB14"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[25]</w:t>
      </w:r>
      <w:r w:rsidRPr="00A85DF3">
        <w:rPr>
          <w:rFonts w:ascii="Calibri" w:eastAsia="Times New Roman" w:hAnsi="Calibri" w:cs="Times New Roman"/>
          <w:noProof/>
          <w:sz w:val="28"/>
        </w:rPr>
        <w:tab/>
        <w:t>Ã. A. L. James, Ã. S. Cushing, and Ã. B. C. Papsin, “Residual Cholesteatoma After Endoscope-guided Surgery in Children,” pp. 196–201, 2015.</w:t>
      </w:r>
    </w:p>
    <w:p w14:paraId="6C06F0A6"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614B0DF5"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[26]</w:t>
      </w:r>
      <w:r w:rsidRPr="00A85DF3">
        <w:rPr>
          <w:rFonts w:ascii="Calibri" w:eastAsia="Times New Roman" w:hAnsi="Calibri" w:cs="Times New Roman"/>
          <w:noProof/>
          <w:sz w:val="28"/>
        </w:rPr>
        <w:tab/>
        <w:t xml:space="preserve">T. Ito, T. Kubota, T. Watanabe, K. Futai, T. Furukawa, and S. Kakehata, “Transcanal endoscopic ear surgery for pediatric population with a narrow external auditory canal,” </w:t>
      </w:r>
      <w:r w:rsidRPr="00A85DF3">
        <w:rPr>
          <w:rFonts w:ascii="Calibri" w:eastAsia="Times New Roman" w:hAnsi="Calibri" w:cs="Times New Roman"/>
          <w:i/>
          <w:iCs/>
          <w:noProof/>
          <w:sz w:val="28"/>
        </w:rPr>
        <w:t>Int. J. Pediatr. Otorhinolaryngol.</w:t>
      </w:r>
      <w:r w:rsidRPr="00A85DF3">
        <w:rPr>
          <w:rFonts w:ascii="Calibri" w:eastAsia="Times New Roman" w:hAnsi="Calibri" w:cs="Times New Roman"/>
          <w:noProof/>
          <w:sz w:val="28"/>
        </w:rPr>
        <w:t>, vol. 79, no. 12, pp. 2265–2269, 2015.</w:t>
      </w:r>
    </w:p>
    <w:p w14:paraId="17636160"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5A9B4C88"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[27]</w:t>
      </w:r>
      <w:r w:rsidRPr="00A85DF3">
        <w:rPr>
          <w:rFonts w:ascii="Calibri" w:eastAsia="Times New Roman" w:hAnsi="Calibri" w:cs="Times New Roman"/>
          <w:noProof/>
          <w:sz w:val="28"/>
        </w:rPr>
        <w:tab/>
        <w:t>M. C. Dahm, R. K. Shepherd, and G. M. Clark, “The Postnatal Growth of the Temporal Bone and its Implications for Cochlear Implantation in Children,” 1993.</w:t>
      </w:r>
    </w:p>
    <w:p w14:paraId="12D3E124"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6570CC7C"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[28]</w:t>
      </w:r>
      <w:r w:rsidRPr="00A85DF3">
        <w:rPr>
          <w:rFonts w:ascii="Calibri" w:eastAsia="Times New Roman" w:hAnsi="Calibri" w:cs="Times New Roman"/>
          <w:noProof/>
          <w:sz w:val="28"/>
        </w:rPr>
        <w:tab/>
        <w:t>R. M. Sherif, “The Middle Ear Cleft,” 2015. [Online]. Available: https://www.slideshare.net/dr_razal/anatomy-of-middle-ear-54308120. [Accessed: 07-Oct-2017].</w:t>
      </w:r>
    </w:p>
    <w:p w14:paraId="3361A9E8"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44C00299"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[29]</w:t>
      </w:r>
      <w:r w:rsidRPr="00A85DF3">
        <w:rPr>
          <w:rFonts w:ascii="Calibri" w:eastAsia="Times New Roman" w:hAnsi="Calibri" w:cs="Times New Roman"/>
          <w:noProof/>
          <w:sz w:val="28"/>
        </w:rPr>
        <w:tab/>
        <w:t xml:space="preserve">W. B. Armstrong, A. M. Karamzadeh, R. L. Crumley, T. F. Kelley, R. P. Jackson, and B. J. F. Wong, “A novel laryngoscope instrument stabilizer for operative microlaryngoscopy,” </w:t>
      </w:r>
      <w:r w:rsidRPr="00A85DF3">
        <w:rPr>
          <w:rFonts w:ascii="Calibri" w:eastAsia="Times New Roman" w:hAnsi="Calibri" w:cs="Times New Roman"/>
          <w:i/>
          <w:iCs/>
          <w:noProof/>
          <w:sz w:val="28"/>
        </w:rPr>
        <w:t>Otolaryngol. - Head Neck Surg.</w:t>
      </w:r>
      <w:r w:rsidRPr="00A85DF3">
        <w:rPr>
          <w:rFonts w:ascii="Calibri" w:eastAsia="Times New Roman" w:hAnsi="Calibri" w:cs="Times New Roman"/>
          <w:noProof/>
          <w:sz w:val="28"/>
        </w:rPr>
        <w:t>, vol. 132, no. 3, pp. 471–477, 2005.</w:t>
      </w:r>
    </w:p>
    <w:p w14:paraId="15306ED7"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7E18FDFA"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[30]</w:t>
      </w:r>
      <w:r w:rsidRPr="00A85DF3">
        <w:rPr>
          <w:rFonts w:ascii="Calibri" w:eastAsia="Times New Roman" w:hAnsi="Calibri" w:cs="Times New Roman"/>
          <w:noProof/>
          <w:sz w:val="28"/>
        </w:rPr>
        <w:tab/>
        <w:t xml:space="preserve">C. M. Schneider, P. D. Peng, R. H. Taylor, G. W. Dachs, C. J. Hasser, S. P. Dimaio, and M. A. Choti, “Robot-assisted laparoscopic ultrasonography for hepatic surgery,” </w:t>
      </w:r>
      <w:r w:rsidRPr="00A85DF3">
        <w:rPr>
          <w:rFonts w:ascii="Calibri" w:eastAsia="Times New Roman" w:hAnsi="Calibri" w:cs="Times New Roman"/>
          <w:i/>
          <w:iCs/>
          <w:noProof/>
          <w:sz w:val="28"/>
        </w:rPr>
        <w:t>Surgery</w:t>
      </w:r>
      <w:r w:rsidRPr="00A85DF3">
        <w:rPr>
          <w:rFonts w:ascii="Calibri" w:eastAsia="Times New Roman" w:hAnsi="Calibri" w:cs="Times New Roman"/>
          <w:noProof/>
          <w:sz w:val="28"/>
        </w:rPr>
        <w:t>, vol. 151, no. 5, pp. 756–762, 2012.</w:t>
      </w:r>
    </w:p>
    <w:p w14:paraId="1FD451CA"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2F527080"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[31]</w:t>
      </w:r>
      <w:r w:rsidRPr="00A85DF3">
        <w:rPr>
          <w:rFonts w:ascii="Calibri" w:eastAsia="Times New Roman" w:hAnsi="Calibri" w:cs="Times New Roman"/>
          <w:noProof/>
          <w:sz w:val="28"/>
        </w:rPr>
        <w:tab/>
        <w:t xml:space="preserve">M. Addis, M. Aguirre, M. Frecker, R. Haluck, A. Matthew, E. Pauli, and J. Gopal, “Development of Tasks and Evaluation of a Prototype Forceps for NOTES,” </w:t>
      </w:r>
      <w:r w:rsidRPr="00A85DF3">
        <w:rPr>
          <w:rFonts w:ascii="Calibri" w:eastAsia="Times New Roman" w:hAnsi="Calibri" w:cs="Times New Roman"/>
          <w:i/>
          <w:iCs/>
          <w:noProof/>
          <w:sz w:val="28"/>
        </w:rPr>
        <w:t>JSLS  J. Soc. Laparoendosc. Surg.</w:t>
      </w:r>
      <w:r w:rsidRPr="00A85DF3">
        <w:rPr>
          <w:rFonts w:ascii="Calibri" w:eastAsia="Times New Roman" w:hAnsi="Calibri" w:cs="Times New Roman"/>
          <w:noProof/>
          <w:sz w:val="28"/>
        </w:rPr>
        <w:t>, vol. 16, no. 1, pp. 95–104, 2012.</w:t>
      </w:r>
    </w:p>
    <w:p w14:paraId="08B2A83C"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48ECAF15"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[32]</w:t>
      </w:r>
      <w:r w:rsidRPr="00A85DF3">
        <w:rPr>
          <w:rFonts w:ascii="Calibri" w:eastAsia="Times New Roman" w:hAnsi="Calibri" w:cs="Times New Roman"/>
          <w:noProof/>
          <w:sz w:val="28"/>
        </w:rPr>
        <w:tab/>
        <w:t>M. Tarabichi, D. Marchioni, L. Presutti, D. Pothier, and J. F. Nogueira, “Endoscopic Transcanal Ear Anatomy and Dissection Manual,” Dubai,UAE; Modena, Italy; Toronto, Canada; Fortaleza, Brazil, 2011.</w:t>
      </w:r>
    </w:p>
    <w:p w14:paraId="3B0595B1"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604C71B4" w14:textId="77777777" w:rsidR="00A85DF3" w:rsidRPr="00A85DF3" w:rsidRDefault="00A85DF3">
      <w:pPr>
        <w:widowControl w:val="0"/>
        <w:autoSpaceDE w:val="0"/>
        <w:autoSpaceDN w:val="0"/>
        <w:adjustRightInd w:val="0"/>
        <w:ind w:left="640" w:hanging="640"/>
        <w:rPr>
          <w:rFonts w:ascii="Calibri" w:eastAsia="Times New Roman" w:hAnsi="Calibri" w:cs="Times New Roman"/>
          <w:noProof/>
          <w:sz w:val="28"/>
        </w:rPr>
      </w:pPr>
      <w:r w:rsidRPr="00A85DF3">
        <w:rPr>
          <w:rFonts w:ascii="Calibri" w:eastAsia="Times New Roman" w:hAnsi="Calibri" w:cs="Times New Roman"/>
          <w:noProof/>
          <w:sz w:val="28"/>
        </w:rPr>
        <w:t>[33]</w:t>
      </w:r>
      <w:r w:rsidRPr="00A85DF3">
        <w:rPr>
          <w:rFonts w:ascii="Calibri" w:eastAsia="Times New Roman" w:hAnsi="Calibri" w:cs="Times New Roman"/>
          <w:noProof/>
          <w:sz w:val="28"/>
        </w:rPr>
        <w:tab/>
        <w:t>N. Pollak, R. Azadarmaki, and S. Ahmad, “Endoscopic Treatment of Middle Ear Myoclonus with Stapedius and Tensor Tympani Section : A New Minimally-Invasive ... Endoscopic Treatment of Middle Ear Myoclonus with Stapedius and Tensor Tympani Section : A New Minimally-Invasive Approach,” no. January, 2016.</w:t>
      </w:r>
    </w:p>
    <w:p w14:paraId="6FB2EE63" w14:textId="77777777" w:rsidR="00A85DF3" w:rsidRPr="00A85DF3" w:rsidRDefault="00A85DF3">
      <w:pPr>
        <w:widowControl w:val="0"/>
        <w:autoSpaceDE w:val="0"/>
        <w:autoSpaceDN w:val="0"/>
        <w:adjustRightInd w:val="0"/>
        <w:spacing w:after="140" w:line="288" w:lineRule="auto"/>
        <w:rPr>
          <w:rFonts w:ascii="Calibri" w:eastAsia="Times New Roman" w:hAnsi="Calibri" w:cs="Times New Roman"/>
          <w:noProof/>
          <w:sz w:val="28"/>
        </w:rPr>
      </w:pPr>
    </w:p>
    <w:p w14:paraId="3E7050AA" w14:textId="77777777" w:rsidR="00A85DF3" w:rsidRPr="00A85DF3" w:rsidRDefault="00A85DF3">
      <w:pPr>
        <w:widowControl w:val="0"/>
        <w:autoSpaceDE w:val="0"/>
        <w:autoSpaceDN w:val="0"/>
        <w:adjustRightInd w:val="0"/>
        <w:ind w:left="640" w:hanging="640"/>
        <w:rPr>
          <w:rFonts w:ascii="Calibri" w:hAnsi="Calibri"/>
          <w:noProof/>
          <w:sz w:val="28"/>
        </w:rPr>
      </w:pPr>
      <w:r w:rsidRPr="00A85DF3">
        <w:rPr>
          <w:rFonts w:ascii="Calibri" w:eastAsia="Times New Roman" w:hAnsi="Calibri" w:cs="Times New Roman"/>
          <w:noProof/>
          <w:sz w:val="28"/>
        </w:rPr>
        <w:t>[34]</w:t>
      </w:r>
      <w:r w:rsidRPr="00A85DF3">
        <w:rPr>
          <w:rFonts w:ascii="Calibri" w:eastAsia="Times New Roman" w:hAnsi="Calibri" w:cs="Times New Roman"/>
          <w:noProof/>
          <w:sz w:val="28"/>
        </w:rPr>
        <w:tab/>
        <w:t>J. Flávio, N. Júnior, and D. N. Cruz, “Ear Endoscopic Surgery : Dissection of the Middle Ear,” pp. 421–425, 2009.</w:t>
      </w:r>
    </w:p>
    <w:p w14:paraId="706595FE" w14:textId="60310067" w:rsidR="009A1118" w:rsidRPr="009A1118" w:rsidRDefault="00EA2CD2" w:rsidP="00A85DF3">
      <w:pPr>
        <w:widowControl w:val="0"/>
        <w:autoSpaceDE w:val="0"/>
        <w:autoSpaceDN w:val="0"/>
        <w:adjustRightInd w:val="0"/>
        <w:spacing w:after="140" w:line="288" w:lineRule="auto"/>
        <w:rPr>
          <w:lang w:val="en-CA"/>
        </w:rPr>
      </w:pPr>
      <w:r>
        <w:rPr>
          <w:lang w:val="en-CA"/>
        </w:rPr>
        <w:fldChar w:fldCharType="end"/>
      </w:r>
    </w:p>
    <w:sectPr w:rsidR="009A1118" w:rsidRPr="009A1118" w:rsidSect="00913376">
      <w:pgSz w:w="12240" w:h="15840"/>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eslie Louvelle" w:date="2017-10-10T10:01:00Z" w:initials="LL">
    <w:p w14:paraId="2A0BF3FC" w14:textId="1E1F8D48" w:rsidR="0033273D" w:rsidRDefault="0033273D">
      <w:pPr>
        <w:pStyle w:val="CommentText"/>
      </w:pPr>
      <w:r>
        <w:rPr>
          <w:rStyle w:val="CommentReference"/>
        </w:rPr>
        <w:annotationRef/>
      </w:r>
      <w:r>
        <w:t xml:space="preserve">I’m wondering if you want to include a short section on the anatomy of the inner ear? Or at least a figure, for those of us who don’t know the anatomy </w:t>
      </w:r>
      <w:r>
        <w:rPr>
          <w:rFonts w:ascii="Segoe UI Emoji" w:eastAsia="Segoe UI Emoji" w:hAnsi="Segoe UI Emoji" w:cs="Segoe UI Emoji"/>
        </w:rPr>
        <w:t>😉</w:t>
      </w:r>
    </w:p>
  </w:comment>
  <w:comment w:id="1" w:author="Arushri Swarup" w:date="2017-10-10T13:32:00Z" w:initials="AS">
    <w:p w14:paraId="4901CBE3" w14:textId="6A9F66C6" w:rsidR="00D46A58" w:rsidRDefault="00D46A58">
      <w:pPr>
        <w:pStyle w:val="CommentText"/>
      </w:pPr>
      <w:r>
        <w:rPr>
          <w:rStyle w:val="CommentReference"/>
        </w:rPr>
        <w:annotationRef/>
      </w:r>
      <w:r>
        <w:t>Use the karl storz anatomy drawings by Daniele Marchioni</w:t>
      </w:r>
      <w:r w:rsidR="00376A85">
        <w:t xml:space="preserve"> – sinus tympani, antrum, facial nerve, ossicles, epitympanum, hypotympanum, ear drum, promontory</w:t>
      </w:r>
    </w:p>
  </w:comment>
  <w:comment w:id="6" w:author="Leslie Louvelle" w:date="2017-10-10T10:08:00Z" w:initials="LL">
    <w:p w14:paraId="6F1FA18D" w14:textId="77777777" w:rsidR="00BA5802" w:rsidRDefault="00BA5802" w:rsidP="00BA5802">
      <w:pPr>
        <w:pStyle w:val="CommentText"/>
      </w:pPr>
      <w:r>
        <w:rPr>
          <w:rStyle w:val="CommentReference"/>
        </w:rPr>
        <w:annotationRef/>
      </w:r>
      <w:r>
        <w:t xml:space="preserve">I have a few flow issues with this paragraph and the one before. To me, it would make more sense to have this paragraph come after the 1.1.1. So microscopic vs. endoscopic. You talk about the benefits of endoscopic, then go into the challenges (this paragraph). You could then say these challenges are particularly evident during two procedures: cholesteatoma removal and tympanoplasty. </w:t>
      </w:r>
    </w:p>
  </w:comment>
  <w:comment w:id="12" w:author="Peter Francis" w:date="2017-10-05T00:00:00Z" w:initials="PF">
    <w:p w14:paraId="305033FB" w14:textId="77777777" w:rsidR="0033273D" w:rsidRDefault="0033273D" w:rsidP="00856588">
      <w:pPr>
        <w:pStyle w:val="CommentText"/>
      </w:pPr>
      <w:r>
        <w:rPr>
          <w:rStyle w:val="CommentReference"/>
        </w:rPr>
        <w:annotationRef/>
      </w:r>
      <w:r>
        <w:t>Not sure if this should go before or after the existing solutions.</w:t>
      </w:r>
    </w:p>
  </w:comment>
  <w:comment w:id="17" w:author="Peter Francis" w:date="2017-10-04T23:36:00Z" w:initials="PF">
    <w:p w14:paraId="72E74871" w14:textId="77777777" w:rsidR="00BA5802" w:rsidRDefault="00BA5802" w:rsidP="00BA5802">
      <w:pPr>
        <w:pStyle w:val="CommentText"/>
      </w:pPr>
      <w:r>
        <w:rPr>
          <w:rStyle w:val="CommentReference"/>
        </w:rPr>
        <w:annotationRef/>
      </w:r>
      <w:r>
        <w:t>See if you can add a sentence here specific to instrumentation for TEES. Is it true that there are no instruments designed specifically for TEES and that current instruments used are primarily sold for other applications? If so, a sentence mentioning that or some variation would lead perfectly into the next section. Again, if that’s the case, I’d switch the title of TEES instrumentation to Middle Ear surgery instrumentation or Instrumentation used in TEES. I may be off on this but based on my understanding you could possibly push the case that currently there are no instruments on the market developed with TEES in mind and that’s what you’re going to develop.</w:t>
      </w:r>
    </w:p>
  </w:comment>
  <w:comment w:id="18" w:author="Arushri Swarup" w:date="2017-10-07T21:24:00Z" w:initials="AS">
    <w:p w14:paraId="2DD31083" w14:textId="77777777" w:rsidR="00BA5802" w:rsidRDefault="00BA5802" w:rsidP="00BA5802">
      <w:pPr>
        <w:pStyle w:val="CommentText"/>
      </w:pPr>
      <w:r>
        <w:rPr>
          <w:rStyle w:val="CommentReference"/>
        </w:rPr>
        <w:annotationRef/>
      </w:r>
      <w:r>
        <w:t>How does this sentence sound?</w:t>
      </w:r>
    </w:p>
  </w:comment>
  <w:comment w:id="19" w:author="Peter Francis" w:date="2017-10-08T02:14:00Z" w:initials="PF">
    <w:p w14:paraId="152D3601" w14:textId="77777777" w:rsidR="00BA5802" w:rsidRDefault="00BA5802" w:rsidP="00BA5802">
      <w:pPr>
        <w:pStyle w:val="CommentText"/>
      </w:pPr>
      <w:r>
        <w:rPr>
          <w:rStyle w:val="CommentReference"/>
        </w:rPr>
        <w:annotationRef/>
      </w:r>
      <w:r>
        <w:t>It’s good, although I wonder if you’d be willing to be more critical about them haha. Possibly: Existing instrumentation for TEES is satisfactory however, as it is a relatively new technique, there is room for further development.</w:t>
      </w:r>
    </w:p>
  </w:comment>
  <w:comment w:id="26" w:author="Peter Francis" w:date="2017-10-08T03:00:00Z" w:initials="PF">
    <w:p w14:paraId="5ABE7227" w14:textId="643CC135" w:rsidR="0033273D" w:rsidRDefault="0033273D">
      <w:pPr>
        <w:pStyle w:val="CommentText"/>
      </w:pPr>
      <w:r>
        <w:rPr>
          <w:rStyle w:val="CommentReference"/>
        </w:rPr>
        <w:annotationRef/>
      </w:r>
      <w:r>
        <w:t>This is where the “review” part of the literature review comes into play. After summarizing the existing solutions, you should comment on them based on how well they can address the problem you’ve described, concluding with a reasoning that development of a new tool is worthwhile. The details for why should be clear, i.e. existing solutions are all robotic which will take much longer to adopt in a clinical setting etc. The end of this paragraph should probably state the intent to develop a new device that differs from the existing solutions.</w:t>
      </w:r>
    </w:p>
  </w:comment>
  <w:comment w:id="27" w:author="Arushri Swarup" w:date="2017-10-08T19:21:00Z" w:initials="AS">
    <w:p w14:paraId="3EFCB7AE" w14:textId="00EAC96F" w:rsidR="0033273D" w:rsidRDefault="0033273D">
      <w:pPr>
        <w:pStyle w:val="CommentText"/>
      </w:pPr>
      <w:r>
        <w:rPr>
          <w:rStyle w:val="CommentReference"/>
        </w:rPr>
        <w:annotationRef/>
      </w:r>
      <w:r>
        <w:t>How does it sound now?</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0BF3FC" w15:done="0"/>
  <w15:commentEx w15:paraId="4901CBE3" w15:paraIdParent="2A0BF3FC" w15:done="0"/>
  <w15:commentEx w15:paraId="6F1FA18D" w15:done="0"/>
  <w15:commentEx w15:paraId="305033FB" w15:done="0"/>
  <w15:commentEx w15:paraId="72E74871" w15:done="0"/>
  <w15:commentEx w15:paraId="2DD31083" w15:paraIdParent="72E74871" w15:done="0"/>
  <w15:commentEx w15:paraId="152D3601" w15:paraIdParent="72E74871" w15:done="0"/>
  <w15:commentEx w15:paraId="5ABE7227" w15:done="0"/>
  <w15:commentEx w15:paraId="3EFCB7AE" w15:paraIdParent="5ABE722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Segoe UI Emoji">
    <w:altName w:val="Microsoft Tai Le"/>
    <w:charset w:val="00"/>
    <w:family w:val="swiss"/>
    <w:pitch w:val="variable"/>
    <w:sig w:usb0="00000003" w:usb1="02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1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135308BE"/>
    <w:multiLevelType w:val="multilevel"/>
    <w:tmpl w:val="304880A0"/>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193558F"/>
    <w:multiLevelType w:val="multilevel"/>
    <w:tmpl w:val="34E8EF8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DA60C05"/>
    <w:multiLevelType w:val="hybridMultilevel"/>
    <w:tmpl w:val="40DA741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4"/>
  </w:num>
  <w:num w:numId="4">
    <w:abstractNumId w:val="19"/>
  </w:num>
  <w:num w:numId="5">
    <w:abstractNumId w:val="15"/>
  </w:num>
  <w:num w:numId="6">
    <w:abstractNumId w:val="16"/>
  </w:num>
  <w:num w:numId="7">
    <w:abstractNumId w:val="13"/>
  </w:num>
  <w:num w:numId="8">
    <w:abstractNumId w:val="6"/>
  </w:num>
  <w:num w:numId="9">
    <w:abstractNumId w:val="8"/>
  </w:num>
  <w:num w:numId="10">
    <w:abstractNumId w:val="1"/>
  </w:num>
  <w:num w:numId="11">
    <w:abstractNumId w:val="5"/>
  </w:num>
  <w:num w:numId="12">
    <w:abstractNumId w:val="4"/>
  </w:num>
  <w:num w:numId="13">
    <w:abstractNumId w:val="7"/>
  </w:num>
  <w:num w:numId="14">
    <w:abstractNumId w:val="17"/>
  </w:num>
  <w:num w:numId="15">
    <w:abstractNumId w:val="12"/>
  </w:num>
  <w:num w:numId="16">
    <w:abstractNumId w:val="20"/>
  </w:num>
  <w:num w:numId="17">
    <w:abstractNumId w:val="18"/>
  </w:num>
  <w:num w:numId="18">
    <w:abstractNumId w:val="3"/>
  </w:num>
  <w:num w:numId="19">
    <w:abstractNumId w:val="9"/>
  </w:num>
  <w:num w:numId="20">
    <w:abstractNumId w:val="21"/>
  </w:num>
  <w:num w:numId="21">
    <w:abstractNumId w:val="2"/>
  </w:num>
  <w:num w:numId="22">
    <w:abstractNumId w:val="0"/>
  </w:num>
  <w:num w:numId="23">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eslie Louvelle">
    <w15:presenceInfo w15:providerId="Windows Live" w15:userId="17c20300a0e7ed5d"/>
  </w15:person>
  <w15:person w15:author="Arushri Swarup">
    <w15:presenceInfo w15:providerId="Windows Live" w15:userId="86362e55b653ea7e"/>
  </w15:person>
  <w15:person w15:author="Peter Francis">
    <w15:presenceInfo w15:providerId="Windows Live" w15:userId="726ef94e7e49c3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drawingGridHorizontalSpacing w:val="12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00028F"/>
    <w:rsid w:val="000039BC"/>
    <w:rsid w:val="000040F5"/>
    <w:rsid w:val="00014CCA"/>
    <w:rsid w:val="00017B7F"/>
    <w:rsid w:val="00030923"/>
    <w:rsid w:val="000323D0"/>
    <w:rsid w:val="00047E5A"/>
    <w:rsid w:val="00052321"/>
    <w:rsid w:val="00052C45"/>
    <w:rsid w:val="00053C27"/>
    <w:rsid w:val="0005404F"/>
    <w:rsid w:val="00056D81"/>
    <w:rsid w:val="000611F4"/>
    <w:rsid w:val="00062A17"/>
    <w:rsid w:val="0007798D"/>
    <w:rsid w:val="0008056C"/>
    <w:rsid w:val="0008448A"/>
    <w:rsid w:val="00085694"/>
    <w:rsid w:val="00086206"/>
    <w:rsid w:val="000A6083"/>
    <w:rsid w:val="000B7965"/>
    <w:rsid w:val="000C2A7C"/>
    <w:rsid w:val="000D5B82"/>
    <w:rsid w:val="000E07F9"/>
    <w:rsid w:val="000F0992"/>
    <w:rsid w:val="000F4390"/>
    <w:rsid w:val="000F6635"/>
    <w:rsid w:val="00104E4F"/>
    <w:rsid w:val="001077EC"/>
    <w:rsid w:val="001210CE"/>
    <w:rsid w:val="00123703"/>
    <w:rsid w:val="001250A9"/>
    <w:rsid w:val="00125684"/>
    <w:rsid w:val="00130493"/>
    <w:rsid w:val="00136A19"/>
    <w:rsid w:val="00177F2C"/>
    <w:rsid w:val="00192268"/>
    <w:rsid w:val="001930D1"/>
    <w:rsid w:val="00197B94"/>
    <w:rsid w:val="001B3D17"/>
    <w:rsid w:val="001C42D2"/>
    <w:rsid w:val="001C469A"/>
    <w:rsid w:val="001C6F6F"/>
    <w:rsid w:val="001D28D9"/>
    <w:rsid w:val="001D45F9"/>
    <w:rsid w:val="001D6755"/>
    <w:rsid w:val="001D794F"/>
    <w:rsid w:val="001E221F"/>
    <w:rsid w:val="001E274C"/>
    <w:rsid w:val="001E2BB5"/>
    <w:rsid w:val="001E3BA6"/>
    <w:rsid w:val="001F58DD"/>
    <w:rsid w:val="001F6F9B"/>
    <w:rsid w:val="00201AA6"/>
    <w:rsid w:val="00204BB5"/>
    <w:rsid w:val="002125F5"/>
    <w:rsid w:val="00227D4F"/>
    <w:rsid w:val="002306EA"/>
    <w:rsid w:val="0023074F"/>
    <w:rsid w:val="002359D2"/>
    <w:rsid w:val="0024060A"/>
    <w:rsid w:val="0024716E"/>
    <w:rsid w:val="00255367"/>
    <w:rsid w:val="00270CD0"/>
    <w:rsid w:val="00277228"/>
    <w:rsid w:val="00287036"/>
    <w:rsid w:val="00295350"/>
    <w:rsid w:val="00296DB7"/>
    <w:rsid w:val="002A1D17"/>
    <w:rsid w:val="002B6EE7"/>
    <w:rsid w:val="002B7FF9"/>
    <w:rsid w:val="002C2FBA"/>
    <w:rsid w:val="002C4FF8"/>
    <w:rsid w:val="002C6507"/>
    <w:rsid w:val="002D1ADA"/>
    <w:rsid w:val="002D2514"/>
    <w:rsid w:val="002D56AE"/>
    <w:rsid w:val="002D5E24"/>
    <w:rsid w:val="002E0D30"/>
    <w:rsid w:val="002E1603"/>
    <w:rsid w:val="002E5C2C"/>
    <w:rsid w:val="002E77F1"/>
    <w:rsid w:val="002F13D2"/>
    <w:rsid w:val="003054B2"/>
    <w:rsid w:val="003073FC"/>
    <w:rsid w:val="00313130"/>
    <w:rsid w:val="00320246"/>
    <w:rsid w:val="00323919"/>
    <w:rsid w:val="003254DC"/>
    <w:rsid w:val="00330E53"/>
    <w:rsid w:val="0033273D"/>
    <w:rsid w:val="00355662"/>
    <w:rsid w:val="00376A85"/>
    <w:rsid w:val="00380D78"/>
    <w:rsid w:val="0038693D"/>
    <w:rsid w:val="00387A79"/>
    <w:rsid w:val="003A3FC2"/>
    <w:rsid w:val="003A42A5"/>
    <w:rsid w:val="003B43DC"/>
    <w:rsid w:val="003B5C54"/>
    <w:rsid w:val="003D0A2E"/>
    <w:rsid w:val="003E1733"/>
    <w:rsid w:val="003E1749"/>
    <w:rsid w:val="003E292C"/>
    <w:rsid w:val="003E34B8"/>
    <w:rsid w:val="003E424A"/>
    <w:rsid w:val="003F0282"/>
    <w:rsid w:val="003F43D8"/>
    <w:rsid w:val="003F4817"/>
    <w:rsid w:val="00407848"/>
    <w:rsid w:val="0042119C"/>
    <w:rsid w:val="004214EE"/>
    <w:rsid w:val="00421557"/>
    <w:rsid w:val="004249B5"/>
    <w:rsid w:val="00431486"/>
    <w:rsid w:val="0043574D"/>
    <w:rsid w:val="00435983"/>
    <w:rsid w:val="00436058"/>
    <w:rsid w:val="00440685"/>
    <w:rsid w:val="00444163"/>
    <w:rsid w:val="00480EE5"/>
    <w:rsid w:val="00484CAD"/>
    <w:rsid w:val="00485C88"/>
    <w:rsid w:val="0049143A"/>
    <w:rsid w:val="004A607E"/>
    <w:rsid w:val="004B6D21"/>
    <w:rsid w:val="004D2675"/>
    <w:rsid w:val="004D36E7"/>
    <w:rsid w:val="004D6E62"/>
    <w:rsid w:val="004D74E0"/>
    <w:rsid w:val="004F32CD"/>
    <w:rsid w:val="005062A7"/>
    <w:rsid w:val="0051527A"/>
    <w:rsid w:val="00515FD4"/>
    <w:rsid w:val="005164E0"/>
    <w:rsid w:val="00521FE3"/>
    <w:rsid w:val="00542D59"/>
    <w:rsid w:val="0054497C"/>
    <w:rsid w:val="005476CD"/>
    <w:rsid w:val="00553FD1"/>
    <w:rsid w:val="005545C5"/>
    <w:rsid w:val="00554C25"/>
    <w:rsid w:val="0057177B"/>
    <w:rsid w:val="005722A7"/>
    <w:rsid w:val="00591C64"/>
    <w:rsid w:val="00591E49"/>
    <w:rsid w:val="005939AE"/>
    <w:rsid w:val="00594CE7"/>
    <w:rsid w:val="005A1D04"/>
    <w:rsid w:val="005C6945"/>
    <w:rsid w:val="005C7709"/>
    <w:rsid w:val="005D099D"/>
    <w:rsid w:val="005D5D1B"/>
    <w:rsid w:val="005E1FCF"/>
    <w:rsid w:val="005E2362"/>
    <w:rsid w:val="005E3704"/>
    <w:rsid w:val="005E7EBC"/>
    <w:rsid w:val="005F2997"/>
    <w:rsid w:val="005F2D9A"/>
    <w:rsid w:val="005F3B81"/>
    <w:rsid w:val="005F67B9"/>
    <w:rsid w:val="005F6A4C"/>
    <w:rsid w:val="00601468"/>
    <w:rsid w:val="00601556"/>
    <w:rsid w:val="006074E5"/>
    <w:rsid w:val="00611A3D"/>
    <w:rsid w:val="00617F8E"/>
    <w:rsid w:val="00626B94"/>
    <w:rsid w:val="0063663E"/>
    <w:rsid w:val="00640C7A"/>
    <w:rsid w:val="00650FBA"/>
    <w:rsid w:val="006537CA"/>
    <w:rsid w:val="00654D96"/>
    <w:rsid w:val="006550FD"/>
    <w:rsid w:val="00662211"/>
    <w:rsid w:val="00663FF9"/>
    <w:rsid w:val="00670031"/>
    <w:rsid w:val="00676AC6"/>
    <w:rsid w:val="006819C8"/>
    <w:rsid w:val="00681F01"/>
    <w:rsid w:val="00695E13"/>
    <w:rsid w:val="006A2900"/>
    <w:rsid w:val="006A4781"/>
    <w:rsid w:val="006A61E2"/>
    <w:rsid w:val="006C7045"/>
    <w:rsid w:val="006D4250"/>
    <w:rsid w:val="006D511C"/>
    <w:rsid w:val="006D5A4F"/>
    <w:rsid w:val="006D5F24"/>
    <w:rsid w:val="006E17FC"/>
    <w:rsid w:val="006E1E1E"/>
    <w:rsid w:val="006E3BDE"/>
    <w:rsid w:val="006F3CAA"/>
    <w:rsid w:val="006F5F48"/>
    <w:rsid w:val="00701057"/>
    <w:rsid w:val="00714A1C"/>
    <w:rsid w:val="0072532D"/>
    <w:rsid w:val="00732080"/>
    <w:rsid w:val="007371D5"/>
    <w:rsid w:val="00740A1A"/>
    <w:rsid w:val="00740EA2"/>
    <w:rsid w:val="00740F0A"/>
    <w:rsid w:val="007429FF"/>
    <w:rsid w:val="00743B1B"/>
    <w:rsid w:val="00751A86"/>
    <w:rsid w:val="0075218A"/>
    <w:rsid w:val="00754889"/>
    <w:rsid w:val="0075564A"/>
    <w:rsid w:val="00764B1E"/>
    <w:rsid w:val="00765F46"/>
    <w:rsid w:val="0077458C"/>
    <w:rsid w:val="00784551"/>
    <w:rsid w:val="00796991"/>
    <w:rsid w:val="007A211C"/>
    <w:rsid w:val="007A28C4"/>
    <w:rsid w:val="007A2993"/>
    <w:rsid w:val="007A451D"/>
    <w:rsid w:val="007A76B9"/>
    <w:rsid w:val="007B0A35"/>
    <w:rsid w:val="007B0A7F"/>
    <w:rsid w:val="007B1385"/>
    <w:rsid w:val="007C1A33"/>
    <w:rsid w:val="007C2ED8"/>
    <w:rsid w:val="007C77F1"/>
    <w:rsid w:val="007D26E9"/>
    <w:rsid w:val="007D7D45"/>
    <w:rsid w:val="007D7F3E"/>
    <w:rsid w:val="007E0900"/>
    <w:rsid w:val="007E677C"/>
    <w:rsid w:val="007F0783"/>
    <w:rsid w:val="007F72C3"/>
    <w:rsid w:val="00810E13"/>
    <w:rsid w:val="008141CC"/>
    <w:rsid w:val="0081748F"/>
    <w:rsid w:val="008241B6"/>
    <w:rsid w:val="00826DE2"/>
    <w:rsid w:val="00830E6E"/>
    <w:rsid w:val="008420CD"/>
    <w:rsid w:val="008479E5"/>
    <w:rsid w:val="00856588"/>
    <w:rsid w:val="00860AE5"/>
    <w:rsid w:val="0087128D"/>
    <w:rsid w:val="0087288C"/>
    <w:rsid w:val="00874880"/>
    <w:rsid w:val="0088424C"/>
    <w:rsid w:val="008844FE"/>
    <w:rsid w:val="008858BF"/>
    <w:rsid w:val="0088610C"/>
    <w:rsid w:val="00890CD1"/>
    <w:rsid w:val="008973FA"/>
    <w:rsid w:val="00897596"/>
    <w:rsid w:val="008B4A90"/>
    <w:rsid w:val="008B6347"/>
    <w:rsid w:val="008C1DC6"/>
    <w:rsid w:val="008C4D15"/>
    <w:rsid w:val="008D23E7"/>
    <w:rsid w:val="008D470F"/>
    <w:rsid w:val="008D4F40"/>
    <w:rsid w:val="008E088C"/>
    <w:rsid w:val="008E40CE"/>
    <w:rsid w:val="008E6A7C"/>
    <w:rsid w:val="008F0A13"/>
    <w:rsid w:val="00900D4E"/>
    <w:rsid w:val="00902EF9"/>
    <w:rsid w:val="009065B3"/>
    <w:rsid w:val="00913376"/>
    <w:rsid w:val="009149F2"/>
    <w:rsid w:val="0092468B"/>
    <w:rsid w:val="00942BA8"/>
    <w:rsid w:val="00950852"/>
    <w:rsid w:val="009531B9"/>
    <w:rsid w:val="00956A6B"/>
    <w:rsid w:val="00957078"/>
    <w:rsid w:val="009618CA"/>
    <w:rsid w:val="009706E7"/>
    <w:rsid w:val="00973E3C"/>
    <w:rsid w:val="00977B16"/>
    <w:rsid w:val="00984C87"/>
    <w:rsid w:val="00985871"/>
    <w:rsid w:val="00992B8F"/>
    <w:rsid w:val="009A1118"/>
    <w:rsid w:val="009A12B0"/>
    <w:rsid w:val="009A1A80"/>
    <w:rsid w:val="009A335F"/>
    <w:rsid w:val="009B373B"/>
    <w:rsid w:val="009B5E8A"/>
    <w:rsid w:val="009B6B9A"/>
    <w:rsid w:val="009C54E8"/>
    <w:rsid w:val="009E362C"/>
    <w:rsid w:val="009F0E22"/>
    <w:rsid w:val="009F1B56"/>
    <w:rsid w:val="009F4B80"/>
    <w:rsid w:val="00A04E07"/>
    <w:rsid w:val="00A113ED"/>
    <w:rsid w:val="00A23197"/>
    <w:rsid w:val="00A32DD4"/>
    <w:rsid w:val="00A3609F"/>
    <w:rsid w:val="00A435EE"/>
    <w:rsid w:val="00A65239"/>
    <w:rsid w:val="00A67CA4"/>
    <w:rsid w:val="00A67D7E"/>
    <w:rsid w:val="00A71E8B"/>
    <w:rsid w:val="00A72B2B"/>
    <w:rsid w:val="00A72BC7"/>
    <w:rsid w:val="00A76C70"/>
    <w:rsid w:val="00A85DF3"/>
    <w:rsid w:val="00A87704"/>
    <w:rsid w:val="00AB207F"/>
    <w:rsid w:val="00AC4E28"/>
    <w:rsid w:val="00AD30F1"/>
    <w:rsid w:val="00AD5E57"/>
    <w:rsid w:val="00AD601C"/>
    <w:rsid w:val="00AD6A1D"/>
    <w:rsid w:val="00AE4039"/>
    <w:rsid w:val="00AF07FC"/>
    <w:rsid w:val="00AF7525"/>
    <w:rsid w:val="00B03FF8"/>
    <w:rsid w:val="00B21ACA"/>
    <w:rsid w:val="00B26B18"/>
    <w:rsid w:val="00B335EB"/>
    <w:rsid w:val="00B35B04"/>
    <w:rsid w:val="00B440ED"/>
    <w:rsid w:val="00B525E2"/>
    <w:rsid w:val="00B568F7"/>
    <w:rsid w:val="00B63C7D"/>
    <w:rsid w:val="00B650C4"/>
    <w:rsid w:val="00B71C97"/>
    <w:rsid w:val="00B71E14"/>
    <w:rsid w:val="00B71ED3"/>
    <w:rsid w:val="00B720BC"/>
    <w:rsid w:val="00B87318"/>
    <w:rsid w:val="00B9003B"/>
    <w:rsid w:val="00B90B62"/>
    <w:rsid w:val="00BA153B"/>
    <w:rsid w:val="00BA3BCF"/>
    <w:rsid w:val="00BA5802"/>
    <w:rsid w:val="00BB0FFA"/>
    <w:rsid w:val="00BB13CF"/>
    <w:rsid w:val="00BB3816"/>
    <w:rsid w:val="00BB4327"/>
    <w:rsid w:val="00BC48C9"/>
    <w:rsid w:val="00BD1257"/>
    <w:rsid w:val="00BD7C9A"/>
    <w:rsid w:val="00BE13A5"/>
    <w:rsid w:val="00BE6392"/>
    <w:rsid w:val="00BF05CD"/>
    <w:rsid w:val="00BF3F90"/>
    <w:rsid w:val="00BF6603"/>
    <w:rsid w:val="00C10080"/>
    <w:rsid w:val="00C145D9"/>
    <w:rsid w:val="00C32827"/>
    <w:rsid w:val="00C423C8"/>
    <w:rsid w:val="00C57D11"/>
    <w:rsid w:val="00C675D5"/>
    <w:rsid w:val="00C72752"/>
    <w:rsid w:val="00C85DDA"/>
    <w:rsid w:val="00C87EA8"/>
    <w:rsid w:val="00C91AC0"/>
    <w:rsid w:val="00CA655F"/>
    <w:rsid w:val="00CA67D3"/>
    <w:rsid w:val="00CB2919"/>
    <w:rsid w:val="00CB5094"/>
    <w:rsid w:val="00CB604B"/>
    <w:rsid w:val="00CC0CA9"/>
    <w:rsid w:val="00CC3BD6"/>
    <w:rsid w:val="00CC75F8"/>
    <w:rsid w:val="00CD1B31"/>
    <w:rsid w:val="00CD46FE"/>
    <w:rsid w:val="00CD678D"/>
    <w:rsid w:val="00CD6C93"/>
    <w:rsid w:val="00CD6F38"/>
    <w:rsid w:val="00CE0B31"/>
    <w:rsid w:val="00CE4A4A"/>
    <w:rsid w:val="00CF5E68"/>
    <w:rsid w:val="00D03108"/>
    <w:rsid w:val="00D17870"/>
    <w:rsid w:val="00D36C44"/>
    <w:rsid w:val="00D375D1"/>
    <w:rsid w:val="00D43882"/>
    <w:rsid w:val="00D46A58"/>
    <w:rsid w:val="00D53218"/>
    <w:rsid w:val="00D56547"/>
    <w:rsid w:val="00D56577"/>
    <w:rsid w:val="00D62927"/>
    <w:rsid w:val="00D662DD"/>
    <w:rsid w:val="00D7087C"/>
    <w:rsid w:val="00D73F5D"/>
    <w:rsid w:val="00D863A0"/>
    <w:rsid w:val="00D90F3C"/>
    <w:rsid w:val="00D91D85"/>
    <w:rsid w:val="00D91F4C"/>
    <w:rsid w:val="00DA3387"/>
    <w:rsid w:val="00DB09AF"/>
    <w:rsid w:val="00DB3A5F"/>
    <w:rsid w:val="00DC194B"/>
    <w:rsid w:val="00DD0B6C"/>
    <w:rsid w:val="00DE5A51"/>
    <w:rsid w:val="00DE7D73"/>
    <w:rsid w:val="00DF1E9B"/>
    <w:rsid w:val="00DF485C"/>
    <w:rsid w:val="00DF6199"/>
    <w:rsid w:val="00E01D5B"/>
    <w:rsid w:val="00E04369"/>
    <w:rsid w:val="00E0659C"/>
    <w:rsid w:val="00E13A27"/>
    <w:rsid w:val="00E16FB0"/>
    <w:rsid w:val="00E173B1"/>
    <w:rsid w:val="00E23692"/>
    <w:rsid w:val="00E42506"/>
    <w:rsid w:val="00E429AB"/>
    <w:rsid w:val="00E5261A"/>
    <w:rsid w:val="00E60862"/>
    <w:rsid w:val="00E67A03"/>
    <w:rsid w:val="00E805B0"/>
    <w:rsid w:val="00E953C5"/>
    <w:rsid w:val="00E97579"/>
    <w:rsid w:val="00EA2CD2"/>
    <w:rsid w:val="00EB0521"/>
    <w:rsid w:val="00EB394C"/>
    <w:rsid w:val="00EB4D08"/>
    <w:rsid w:val="00EB629B"/>
    <w:rsid w:val="00EC58C1"/>
    <w:rsid w:val="00ED223F"/>
    <w:rsid w:val="00ED4CEE"/>
    <w:rsid w:val="00ED5138"/>
    <w:rsid w:val="00ED74C5"/>
    <w:rsid w:val="00EE0122"/>
    <w:rsid w:val="00EE2123"/>
    <w:rsid w:val="00EF235C"/>
    <w:rsid w:val="00EF256B"/>
    <w:rsid w:val="00F02A89"/>
    <w:rsid w:val="00F05118"/>
    <w:rsid w:val="00F12C00"/>
    <w:rsid w:val="00F2561F"/>
    <w:rsid w:val="00F318B3"/>
    <w:rsid w:val="00F31D1E"/>
    <w:rsid w:val="00F366C3"/>
    <w:rsid w:val="00F36A5B"/>
    <w:rsid w:val="00F36D9C"/>
    <w:rsid w:val="00F36EDE"/>
    <w:rsid w:val="00F3756A"/>
    <w:rsid w:val="00F407D1"/>
    <w:rsid w:val="00F40C3A"/>
    <w:rsid w:val="00F43485"/>
    <w:rsid w:val="00F45ACB"/>
    <w:rsid w:val="00F52DF5"/>
    <w:rsid w:val="00F53B1E"/>
    <w:rsid w:val="00F57681"/>
    <w:rsid w:val="00F61A06"/>
    <w:rsid w:val="00F62CE3"/>
    <w:rsid w:val="00F65866"/>
    <w:rsid w:val="00F677F6"/>
    <w:rsid w:val="00F7337C"/>
    <w:rsid w:val="00F75AD9"/>
    <w:rsid w:val="00F83E8A"/>
    <w:rsid w:val="00F85987"/>
    <w:rsid w:val="00F87BEF"/>
    <w:rsid w:val="00F92CD2"/>
    <w:rsid w:val="00F9328E"/>
    <w:rsid w:val="00F96112"/>
    <w:rsid w:val="00F97E4A"/>
    <w:rsid w:val="00FA0C1C"/>
    <w:rsid w:val="00FA37D3"/>
    <w:rsid w:val="00FA4B1C"/>
    <w:rsid w:val="00FA4DE1"/>
    <w:rsid w:val="00FB006B"/>
    <w:rsid w:val="00FB1002"/>
    <w:rsid w:val="00FC549A"/>
    <w:rsid w:val="00FF62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6B93"/>
  <w15:docId w15:val="{D66C3F4D-E982-4E02-A726-638FBFB5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unhideWhenUsed/>
    <w:rsid w:val="00CB5094"/>
  </w:style>
  <w:style w:type="character" w:customStyle="1" w:styleId="CommentTextChar">
    <w:name w:val="Comment Text Char"/>
    <w:basedOn w:val="DefaultParagraphFont"/>
    <w:link w:val="CommentText"/>
    <w:uiPriority w:val="99"/>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 w:type="character" w:styleId="PlaceholderText">
    <w:name w:val="Placeholder Text"/>
    <w:basedOn w:val="DefaultParagraphFont"/>
    <w:uiPriority w:val="99"/>
    <w:semiHidden/>
    <w:rsid w:val="002E0D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011030148">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comments" Target="comments.xml"/><Relationship Id="rId8" Type="http://schemas.microsoft.com/office/2011/relationships/commentsExtended" Target="commentsExtended.xml"/><Relationship Id="rId33" Type="http://schemas.openxmlformats.org/officeDocument/2006/relationships/image" Target="media/image25.png"/><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C9AB59-963C-C844-A50C-D5220E973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21</Pages>
  <Words>18552</Words>
  <Characters>105753</Characters>
  <Application>Microsoft Macintosh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124057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 </dc:subject>
  <dc:creator>Arushri Swarup</dc:creator>
  <cp:lastModifiedBy>Arushri Swarup</cp:lastModifiedBy>
  <cp:revision>4</cp:revision>
  <cp:lastPrinted>2017-10-10T17:53:00Z</cp:lastPrinted>
  <dcterms:created xsi:type="dcterms:W3CDTF">2017-10-11T04:01:00Z</dcterms:created>
  <dcterms:modified xsi:type="dcterms:W3CDTF">2017-10-11T04:18:00Z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